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Calibri" w:hAnsi="Calibri" w:cs="Calibri"/>
        </w:rPr>
        <w:id w:val="-1282804089"/>
        <w:docPartObj>
          <w:docPartGallery w:val="Cover Pages"/>
          <w:docPartUnique/>
        </w:docPartObj>
      </w:sdtPr>
      <w:sdtContent>
        <w:p w14:paraId="47DB49AE" w14:textId="0C08DF07" w:rsidR="00744266" w:rsidRPr="001C0889" w:rsidRDefault="00744266" w:rsidP="00E85F51">
          <w:pPr>
            <w:spacing w:line="360" w:lineRule="auto"/>
            <w:contextualSpacing/>
            <w:rPr>
              <w:rFonts w:ascii="Calibri" w:hAnsi="Calibri" w:cs="Calibri"/>
            </w:rPr>
          </w:pPr>
        </w:p>
        <w:p w14:paraId="167DE214" w14:textId="60CB6A4D" w:rsidR="00744266" w:rsidRPr="001C0889" w:rsidRDefault="001157EF" w:rsidP="00E85F51">
          <w:pPr>
            <w:spacing w:line="360" w:lineRule="auto"/>
            <w:contextualSpacing/>
            <w:rPr>
              <w:rFonts w:ascii="Calibri" w:hAnsi="Calibri" w:cs="Calibri"/>
            </w:rPr>
          </w:pPr>
          <w:r w:rsidRPr="001C0889">
            <w:rPr>
              <w:rFonts w:ascii="Calibri" w:hAnsi="Calibri" w:cs="Calibri"/>
              <w:noProof/>
            </w:rPr>
            <mc:AlternateContent>
              <mc:Choice Requires="wps">
                <w:drawing>
                  <wp:anchor distT="0" distB="0" distL="114300" distR="114300" simplePos="0" relativeHeight="251658243" behindDoc="0" locked="0" layoutInCell="1" allowOverlap="1" wp14:anchorId="269403AB" wp14:editId="76BA0547">
                    <wp:simplePos x="0" y="0"/>
                    <wp:positionH relativeFrom="margin">
                      <wp:align>center</wp:align>
                    </wp:positionH>
                    <wp:positionV relativeFrom="paragraph">
                      <wp:posOffset>2100580</wp:posOffset>
                    </wp:positionV>
                    <wp:extent cx="5924550" cy="0"/>
                    <wp:effectExtent l="0" t="0" r="0" b="0"/>
                    <wp:wrapNone/>
                    <wp:docPr id="306984872" name="Straight Connector 2"/>
                    <wp:cNvGraphicFramePr/>
                    <a:graphic xmlns:a="http://schemas.openxmlformats.org/drawingml/2006/main">
                      <a:graphicData uri="http://schemas.microsoft.com/office/word/2010/wordprocessingShape">
                        <wps:wsp>
                          <wps:cNvCnPr/>
                          <wps:spPr>
                            <a:xfrm>
                              <a:off x="0" y="0"/>
                              <a:ext cx="59245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7361BB8" id="Straight Connector 2" o:spid="_x0000_s1026" style="position:absolute;z-index:251658243;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165.4pt" to="466.5pt,16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" strokecolor="black [3213]">
                    <v:stroke joinstyle="miter"/>
                    <w10:wrap anchorx="margin"/>
                  </v:line>
                </w:pict>
              </mc:Fallback>
            </mc:AlternateContent>
          </w:r>
          <w:r w:rsidRPr="001C0889">
            <w:rPr>
              <w:rFonts w:ascii="Calibri" w:hAnsi="Calibri" w:cs="Calibri"/>
              <w:noProof/>
            </w:rPr>
            <mc:AlternateContent>
              <mc:Choice Requires="wps">
                <w:drawing>
                  <wp:anchor distT="0" distB="0" distL="114300" distR="114300" simplePos="0" relativeHeight="251658242" behindDoc="0" locked="0" layoutInCell="1" allowOverlap="1" wp14:anchorId="0AB6F640" wp14:editId="2A22A0D0">
                    <wp:simplePos x="0" y="0"/>
                    <wp:positionH relativeFrom="margin">
                      <wp:align>center</wp:align>
                    </wp:positionH>
                    <wp:positionV relativeFrom="paragraph">
                      <wp:posOffset>352425</wp:posOffset>
                    </wp:positionV>
                    <wp:extent cx="5924550" cy="0"/>
                    <wp:effectExtent l="0" t="0" r="0" b="0"/>
                    <wp:wrapNone/>
                    <wp:docPr id="1172738330" name="Straight Connector 2"/>
                    <wp:cNvGraphicFramePr/>
                    <a:graphic xmlns:a="http://schemas.openxmlformats.org/drawingml/2006/main">
                      <a:graphicData uri="http://schemas.microsoft.com/office/word/2010/wordprocessingShape">
                        <wps:wsp>
                          <wps:cNvCnPr/>
                          <wps:spPr>
                            <a:xfrm>
                              <a:off x="0" y="0"/>
                              <a:ext cx="59245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1570B5A" id="Straight Connector 2" o:spid="_x0000_s1026" style="position:absolute;z-index:25165824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27.75pt" to="466.5pt,2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" strokecolor="black [3213]">
                    <v:stroke joinstyle="miter"/>
                    <w10:wrap anchorx="margin"/>
                  </v:line>
                </w:pict>
              </mc:Fallback>
            </mc:AlternateContent>
          </w:r>
          <w:r w:rsidRPr="001C0889">
            <w:rPr>
              <w:rFonts w:ascii="Calibri" w:hAnsi="Calibri" w:cs="Calibri"/>
              <w:noProof/>
            </w:rPr>
            <mc:AlternateContent>
              <mc:Choice Requires="wps">
                <w:drawing>
                  <wp:anchor distT="45720" distB="45720" distL="114300" distR="114300" simplePos="0" relativeHeight="251658241" behindDoc="0" locked="0" layoutInCell="1" allowOverlap="1" wp14:anchorId="484AF7E7" wp14:editId="11B211EA">
                    <wp:simplePos x="0" y="0"/>
                    <wp:positionH relativeFrom="margin">
                      <wp:align>center</wp:align>
                    </wp:positionH>
                    <wp:positionV relativeFrom="paragraph">
                      <wp:posOffset>466725</wp:posOffset>
                    </wp:positionV>
                    <wp:extent cx="5648325" cy="140462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solidFill>
                              <a:srgbClr val="FFFFFF"/>
                            </a:solidFill>
                            <a:ln w="9525">
                              <a:noFill/>
                              <a:miter lim="800000"/>
                              <a:headEnd/>
                              <a:tailEnd/>
                            </a:ln>
                          </wps:spPr>
                          <wps:txbx>
                            <w:txbxContent>
                              <w:p w14:paraId="15362B12" w14:textId="2B0F2241" w:rsidR="00744266" w:rsidRPr="001157EF" w:rsidRDefault="00744266" w:rsidP="001157EF">
                                <w:pPr>
                                  <w:jc w:val="center"/>
                                  <w:rPr>
                                    <w:rFonts w:ascii="Calibri" w:hAnsi="Calibri" w:cs="Calibri"/>
                                    <w:sz w:val="44"/>
                                    <w:szCs w:val="44"/>
                                  </w:rPr>
                                </w:pPr>
                                <w:r w:rsidRPr="008B00C1">
                                  <w:rPr>
                                    <w:rFonts w:ascii="Calibri" w:hAnsi="Calibri" w:cs="Calibri"/>
                                    <w:sz w:val="44"/>
                                    <w:szCs w:val="44"/>
                                    <w:lang w:val="en-US"/>
                                  </w:rPr>
                                  <w:t xml:space="preserve">Assessing the </w:t>
                                </w:r>
                                <w:r w:rsidR="00200FAE" w:rsidRPr="008B00C1">
                                  <w:rPr>
                                    <w:rFonts w:ascii="Calibri" w:hAnsi="Calibri" w:cs="Calibri"/>
                                    <w:sz w:val="44"/>
                                    <w:szCs w:val="44"/>
                                    <w:lang w:val="en-US"/>
                                  </w:rPr>
                                  <w:t>Q</w:t>
                                </w:r>
                                <w:r w:rsidRPr="008B00C1">
                                  <w:rPr>
                                    <w:rFonts w:ascii="Calibri" w:hAnsi="Calibri" w:cs="Calibri"/>
                                    <w:sz w:val="44"/>
                                    <w:szCs w:val="44"/>
                                    <w:lang w:val="en-US"/>
                                  </w:rPr>
                                  <w:t xml:space="preserve">uality of </w:t>
                                </w:r>
                                <w:r w:rsidR="00200FAE" w:rsidRPr="008B00C1">
                                  <w:rPr>
                                    <w:rFonts w:ascii="Calibri" w:hAnsi="Calibri" w:cs="Calibri"/>
                                    <w:sz w:val="44"/>
                                    <w:szCs w:val="44"/>
                                    <w:lang w:val="en-US"/>
                                  </w:rPr>
                                  <w:t>G</w:t>
                                </w:r>
                                <w:r w:rsidRPr="008B00C1">
                                  <w:rPr>
                                    <w:rFonts w:ascii="Calibri" w:hAnsi="Calibri" w:cs="Calibri"/>
                                    <w:sz w:val="44"/>
                                    <w:szCs w:val="44"/>
                                    <w:lang w:val="en-US"/>
                                  </w:rPr>
                                  <w:t>reen</w:t>
                                </w:r>
                                <w:r w:rsidR="00E6268A" w:rsidRPr="008B00C1">
                                  <w:rPr>
                                    <w:rFonts w:ascii="Calibri" w:hAnsi="Calibri" w:cs="Calibri"/>
                                    <w:sz w:val="44"/>
                                    <w:szCs w:val="44"/>
                                    <w:lang w:val="en-US"/>
                                  </w:rPr>
                                  <w:t>s</w:t>
                                </w:r>
                                <w:r w:rsidRPr="008B00C1">
                                  <w:rPr>
                                    <w:rFonts w:ascii="Calibri" w:hAnsi="Calibri" w:cs="Calibri"/>
                                    <w:sz w:val="44"/>
                                    <w:szCs w:val="44"/>
                                    <w:lang w:val="en-US"/>
                                  </w:rPr>
                                  <w:t>paces</w:t>
                                </w:r>
                                <w:r w:rsidR="001157EF" w:rsidRPr="008B00C1">
                                  <w:rPr>
                                    <w:rFonts w:ascii="Calibri" w:hAnsi="Calibri" w:cs="Calibri"/>
                                    <w:sz w:val="44"/>
                                    <w:szCs w:val="44"/>
                                    <w:lang w:val="en-US"/>
                                  </w:rPr>
                                  <w:t xml:space="preserve"> in Edinburgh</w:t>
                                </w:r>
                                <w:r w:rsidRPr="008B00C1">
                                  <w:rPr>
                                    <w:rFonts w:ascii="Calibri" w:hAnsi="Calibri" w:cs="Calibri"/>
                                    <w:sz w:val="44"/>
                                    <w:szCs w:val="44"/>
                                    <w:lang w:val="en-US"/>
                                  </w:rPr>
                                  <w:t xml:space="preserve"> </w:t>
                                </w:r>
                                <w:r w:rsidR="00200FAE" w:rsidRPr="008B00C1">
                                  <w:rPr>
                                    <w:rFonts w:ascii="Calibri" w:hAnsi="Calibri" w:cs="Calibri"/>
                                    <w:sz w:val="44"/>
                                    <w:szCs w:val="44"/>
                                    <w:lang w:val="en-US"/>
                                  </w:rPr>
                                  <w:t>U</w:t>
                                </w:r>
                                <w:r w:rsidRPr="008B00C1">
                                  <w:rPr>
                                    <w:rFonts w:ascii="Calibri" w:hAnsi="Calibri" w:cs="Calibri"/>
                                    <w:sz w:val="44"/>
                                    <w:szCs w:val="44"/>
                                    <w:lang w:val="en-US"/>
                                  </w:rPr>
                                  <w:t xml:space="preserve">sing </w:t>
                                </w:r>
                                <w:r w:rsidR="00200FAE" w:rsidRPr="008B00C1">
                                  <w:rPr>
                                    <w:rFonts w:ascii="Calibri" w:hAnsi="Calibri" w:cs="Calibri"/>
                                    <w:sz w:val="44"/>
                                    <w:szCs w:val="44"/>
                                    <w:lang w:val="en-US"/>
                                  </w:rPr>
                                  <w:t>V</w:t>
                                </w:r>
                                <w:r w:rsidRPr="008B00C1">
                                  <w:rPr>
                                    <w:rFonts w:ascii="Calibri" w:hAnsi="Calibri" w:cs="Calibri"/>
                                    <w:sz w:val="44"/>
                                    <w:szCs w:val="44"/>
                                    <w:lang w:val="en-US"/>
                                  </w:rPr>
                                  <w:t xml:space="preserve">egetation, </w:t>
                                </w:r>
                                <w:r w:rsidR="00200FAE" w:rsidRPr="008B00C1">
                                  <w:rPr>
                                    <w:rFonts w:ascii="Calibri" w:hAnsi="Calibri" w:cs="Calibri"/>
                                    <w:sz w:val="44"/>
                                    <w:szCs w:val="44"/>
                                    <w:lang w:val="en-US"/>
                                  </w:rPr>
                                  <w:t>C</w:t>
                                </w:r>
                                <w:r w:rsidRPr="008B00C1">
                                  <w:rPr>
                                    <w:rFonts w:ascii="Calibri" w:hAnsi="Calibri" w:cs="Calibri"/>
                                    <w:sz w:val="44"/>
                                    <w:szCs w:val="44"/>
                                    <w:lang w:val="en-US"/>
                                  </w:rPr>
                                  <w:t xml:space="preserve">onnectivity, and </w:t>
                                </w:r>
                                <w:r w:rsidR="00200FAE" w:rsidRPr="008B00C1">
                                  <w:rPr>
                                    <w:rFonts w:ascii="Calibri" w:hAnsi="Calibri" w:cs="Calibri"/>
                                    <w:sz w:val="44"/>
                                    <w:szCs w:val="44"/>
                                    <w:lang w:val="en-US"/>
                                  </w:rPr>
                                  <w:t>E</w:t>
                                </w:r>
                                <w:r w:rsidRPr="008B00C1">
                                  <w:rPr>
                                    <w:rFonts w:ascii="Calibri" w:hAnsi="Calibri" w:cs="Calibri"/>
                                    <w:sz w:val="44"/>
                                    <w:szCs w:val="44"/>
                                    <w:lang w:val="en-US"/>
                                  </w:rPr>
                                  <w:t xml:space="preserve">xisting </w:t>
                                </w:r>
                                <w:r w:rsidR="00200FAE" w:rsidRPr="008B00C1">
                                  <w:rPr>
                                    <w:rFonts w:ascii="Calibri" w:hAnsi="Calibri" w:cs="Calibri"/>
                                    <w:sz w:val="44"/>
                                    <w:szCs w:val="44"/>
                                    <w:lang w:val="en-US"/>
                                  </w:rPr>
                                  <w:t>F</w:t>
                                </w:r>
                                <w:r w:rsidRPr="008B00C1">
                                  <w:rPr>
                                    <w:rFonts w:ascii="Calibri" w:hAnsi="Calibri" w:cs="Calibri"/>
                                    <w:sz w:val="44"/>
                                    <w:szCs w:val="44"/>
                                    <w:lang w:val="en-US"/>
                                  </w:rPr>
                                  <w:t xml:space="preserve">lood </w:t>
                                </w:r>
                                <w:r w:rsidR="008D084E">
                                  <w:rPr>
                                    <w:rFonts w:ascii="Calibri" w:hAnsi="Calibri" w:cs="Calibri"/>
                                    <w:sz w:val="44"/>
                                    <w:szCs w:val="44"/>
                                    <w:lang w:val="en-US"/>
                                  </w:rPr>
                                  <w:t>Defence</w:t>
                                </w:r>
                                <w:r w:rsidRPr="008B00C1">
                                  <w:rPr>
                                    <w:rFonts w:ascii="Calibri" w:hAnsi="Calibri" w:cs="Calibri"/>
                                    <w:sz w:val="44"/>
                                    <w:szCs w:val="44"/>
                                    <w:lang w:val="en-US"/>
                                  </w:rPr>
                                  <w:t xml:space="preserve"> </w:t>
                                </w:r>
                                <w:r w:rsidR="00200FAE" w:rsidRPr="008B00C1">
                                  <w:rPr>
                                    <w:rFonts w:ascii="Calibri" w:hAnsi="Calibri" w:cs="Calibri"/>
                                    <w:sz w:val="44"/>
                                    <w:szCs w:val="44"/>
                                    <w:lang w:val="en-US"/>
                                  </w:rPr>
                                  <w:t>I</w:t>
                                </w:r>
                                <w:r w:rsidRPr="008B00C1">
                                  <w:rPr>
                                    <w:rFonts w:ascii="Calibri" w:hAnsi="Calibri" w:cs="Calibri"/>
                                    <w:sz w:val="44"/>
                                    <w:szCs w:val="44"/>
                                    <w:lang w:val="en-US"/>
                                  </w:rPr>
                                  <w:t xml:space="preserve">nfrastructure as </w:t>
                                </w:r>
                                <w:r w:rsidR="00200FAE" w:rsidRPr="008B00C1">
                                  <w:rPr>
                                    <w:rFonts w:ascii="Calibri" w:hAnsi="Calibri" w:cs="Calibri"/>
                                    <w:sz w:val="44"/>
                                    <w:szCs w:val="44"/>
                                    <w:lang w:val="en-US"/>
                                  </w:rPr>
                                  <w:t>I</w:t>
                                </w:r>
                                <w:r w:rsidRPr="008B00C1">
                                  <w:rPr>
                                    <w:rFonts w:ascii="Calibri" w:hAnsi="Calibri" w:cs="Calibri"/>
                                    <w:sz w:val="44"/>
                                    <w:szCs w:val="44"/>
                                    <w:lang w:val="en-US"/>
                                  </w:rPr>
                                  <w:t xml:space="preserve">ndicators of </w:t>
                                </w:r>
                                <w:r w:rsidR="00200FAE" w:rsidRPr="008B00C1">
                                  <w:rPr>
                                    <w:rFonts w:ascii="Calibri" w:hAnsi="Calibri" w:cs="Calibri"/>
                                    <w:sz w:val="44"/>
                                    <w:szCs w:val="44"/>
                                    <w:lang w:val="en-US"/>
                                  </w:rPr>
                                  <w:t>F</w:t>
                                </w:r>
                                <w:r w:rsidRPr="008B00C1">
                                  <w:rPr>
                                    <w:rFonts w:ascii="Calibri" w:hAnsi="Calibri" w:cs="Calibri"/>
                                    <w:sz w:val="44"/>
                                    <w:szCs w:val="44"/>
                                    <w:lang w:val="en-US"/>
                                  </w:rPr>
                                  <w:t xml:space="preserve">lood </w:t>
                                </w:r>
                                <w:r w:rsidR="00200FAE" w:rsidRPr="008B00C1">
                                  <w:rPr>
                                    <w:rFonts w:ascii="Calibri" w:hAnsi="Calibri" w:cs="Calibri"/>
                                    <w:sz w:val="44"/>
                                    <w:szCs w:val="44"/>
                                    <w:lang w:val="en-US"/>
                                  </w:rPr>
                                  <w:t>R</w:t>
                                </w:r>
                                <w:r w:rsidRPr="008B00C1">
                                  <w:rPr>
                                    <w:rFonts w:ascii="Calibri" w:hAnsi="Calibri" w:cs="Calibri"/>
                                    <w:sz w:val="44"/>
                                    <w:szCs w:val="44"/>
                                    <w:lang w:val="en-US"/>
                                  </w:rPr>
                                  <w:t>isk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84AF7E7" id="_x0000_t202" coordsize="21600,21600" o:spt="202" path="m,l,21600r21600,l21600,xe">
                    <v:stroke joinstyle="miter"/>
                    <v:path gradientshapeok="t" o:connecttype="rect"/>
                  </v:shapetype>
                  <v:shape id="Text Box 2" o:spid="_x0000_s1026" type="#_x0000_t202" style="position:absolute;margin-left:0;margin-top:36.75pt;width:444.75pt;height:110.6pt;z-index:251658241;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" stroked="f">
                    <v:textbox style="mso-fit-shape-to-text:t">
                      <w:txbxContent>
                        <w:p w14:paraId="15362B12" w14:textId="2B0F2241" w:rsidR="00744266" w:rsidRPr="001157EF" w:rsidRDefault="00744266" w:rsidP="001157EF">
                          <w:pPr>
                            <w:jc w:val="center"/>
                            <w:rPr>
                              <w:rFonts w:ascii="Calibri" w:hAnsi="Calibri" w:cs="Calibri"/>
                              <w:sz w:val="44"/>
                              <w:szCs w:val="44"/>
                            </w:rPr>
                          </w:pPr>
                          <w:r w:rsidRPr="008B00C1">
                            <w:rPr>
                              <w:rFonts w:ascii="Calibri" w:hAnsi="Calibri" w:cs="Calibri"/>
                              <w:sz w:val="44"/>
                              <w:szCs w:val="44"/>
                              <w:lang w:val="en-US"/>
                            </w:rPr>
                            <w:t xml:space="preserve">Assessing the </w:t>
                          </w:r>
                          <w:r w:rsidR="00200FAE" w:rsidRPr="008B00C1">
                            <w:rPr>
                              <w:rFonts w:ascii="Calibri" w:hAnsi="Calibri" w:cs="Calibri"/>
                              <w:sz w:val="44"/>
                              <w:szCs w:val="44"/>
                              <w:lang w:val="en-US"/>
                            </w:rPr>
                            <w:t>Q</w:t>
                          </w:r>
                          <w:r w:rsidRPr="008B00C1">
                            <w:rPr>
                              <w:rFonts w:ascii="Calibri" w:hAnsi="Calibri" w:cs="Calibri"/>
                              <w:sz w:val="44"/>
                              <w:szCs w:val="44"/>
                              <w:lang w:val="en-US"/>
                            </w:rPr>
                            <w:t xml:space="preserve">uality of </w:t>
                          </w:r>
                          <w:r w:rsidR="00200FAE" w:rsidRPr="008B00C1">
                            <w:rPr>
                              <w:rFonts w:ascii="Calibri" w:hAnsi="Calibri" w:cs="Calibri"/>
                              <w:sz w:val="44"/>
                              <w:szCs w:val="44"/>
                              <w:lang w:val="en-US"/>
                            </w:rPr>
                            <w:t>G</w:t>
                          </w:r>
                          <w:r w:rsidRPr="008B00C1">
                            <w:rPr>
                              <w:rFonts w:ascii="Calibri" w:hAnsi="Calibri" w:cs="Calibri"/>
                              <w:sz w:val="44"/>
                              <w:szCs w:val="44"/>
                              <w:lang w:val="en-US"/>
                            </w:rPr>
                            <w:t>reen</w:t>
                          </w:r>
                          <w:r w:rsidR="00E6268A" w:rsidRPr="008B00C1">
                            <w:rPr>
                              <w:rFonts w:ascii="Calibri" w:hAnsi="Calibri" w:cs="Calibri"/>
                              <w:sz w:val="44"/>
                              <w:szCs w:val="44"/>
                              <w:lang w:val="en-US"/>
                            </w:rPr>
                            <w:t>s</w:t>
                          </w:r>
                          <w:r w:rsidRPr="008B00C1">
                            <w:rPr>
                              <w:rFonts w:ascii="Calibri" w:hAnsi="Calibri" w:cs="Calibri"/>
                              <w:sz w:val="44"/>
                              <w:szCs w:val="44"/>
                              <w:lang w:val="en-US"/>
                            </w:rPr>
                            <w:t>paces</w:t>
                          </w:r>
                          <w:r w:rsidR="001157EF" w:rsidRPr="008B00C1">
                            <w:rPr>
                              <w:rFonts w:ascii="Calibri" w:hAnsi="Calibri" w:cs="Calibri"/>
                              <w:sz w:val="44"/>
                              <w:szCs w:val="44"/>
                              <w:lang w:val="en-US"/>
                            </w:rPr>
                            <w:t xml:space="preserve"> in Edinburgh</w:t>
                          </w:r>
                          <w:r w:rsidRPr="008B00C1">
                            <w:rPr>
                              <w:rFonts w:ascii="Calibri" w:hAnsi="Calibri" w:cs="Calibri"/>
                              <w:sz w:val="44"/>
                              <w:szCs w:val="44"/>
                              <w:lang w:val="en-US"/>
                            </w:rPr>
                            <w:t xml:space="preserve"> </w:t>
                          </w:r>
                          <w:r w:rsidR="00200FAE" w:rsidRPr="008B00C1">
                            <w:rPr>
                              <w:rFonts w:ascii="Calibri" w:hAnsi="Calibri" w:cs="Calibri"/>
                              <w:sz w:val="44"/>
                              <w:szCs w:val="44"/>
                              <w:lang w:val="en-US"/>
                            </w:rPr>
                            <w:t>U</w:t>
                          </w:r>
                          <w:r w:rsidRPr="008B00C1">
                            <w:rPr>
                              <w:rFonts w:ascii="Calibri" w:hAnsi="Calibri" w:cs="Calibri"/>
                              <w:sz w:val="44"/>
                              <w:szCs w:val="44"/>
                              <w:lang w:val="en-US"/>
                            </w:rPr>
                            <w:t xml:space="preserve">sing </w:t>
                          </w:r>
                          <w:r w:rsidR="00200FAE" w:rsidRPr="008B00C1">
                            <w:rPr>
                              <w:rFonts w:ascii="Calibri" w:hAnsi="Calibri" w:cs="Calibri"/>
                              <w:sz w:val="44"/>
                              <w:szCs w:val="44"/>
                              <w:lang w:val="en-US"/>
                            </w:rPr>
                            <w:t>V</w:t>
                          </w:r>
                          <w:r w:rsidRPr="008B00C1">
                            <w:rPr>
                              <w:rFonts w:ascii="Calibri" w:hAnsi="Calibri" w:cs="Calibri"/>
                              <w:sz w:val="44"/>
                              <w:szCs w:val="44"/>
                              <w:lang w:val="en-US"/>
                            </w:rPr>
                            <w:t xml:space="preserve">egetation, </w:t>
                          </w:r>
                          <w:r w:rsidR="00200FAE" w:rsidRPr="008B00C1">
                            <w:rPr>
                              <w:rFonts w:ascii="Calibri" w:hAnsi="Calibri" w:cs="Calibri"/>
                              <w:sz w:val="44"/>
                              <w:szCs w:val="44"/>
                              <w:lang w:val="en-US"/>
                            </w:rPr>
                            <w:t>C</w:t>
                          </w:r>
                          <w:r w:rsidRPr="008B00C1">
                            <w:rPr>
                              <w:rFonts w:ascii="Calibri" w:hAnsi="Calibri" w:cs="Calibri"/>
                              <w:sz w:val="44"/>
                              <w:szCs w:val="44"/>
                              <w:lang w:val="en-US"/>
                            </w:rPr>
                            <w:t xml:space="preserve">onnectivity, and </w:t>
                          </w:r>
                          <w:r w:rsidR="00200FAE" w:rsidRPr="008B00C1">
                            <w:rPr>
                              <w:rFonts w:ascii="Calibri" w:hAnsi="Calibri" w:cs="Calibri"/>
                              <w:sz w:val="44"/>
                              <w:szCs w:val="44"/>
                              <w:lang w:val="en-US"/>
                            </w:rPr>
                            <w:t>E</w:t>
                          </w:r>
                          <w:r w:rsidRPr="008B00C1">
                            <w:rPr>
                              <w:rFonts w:ascii="Calibri" w:hAnsi="Calibri" w:cs="Calibri"/>
                              <w:sz w:val="44"/>
                              <w:szCs w:val="44"/>
                              <w:lang w:val="en-US"/>
                            </w:rPr>
                            <w:t xml:space="preserve">xisting </w:t>
                          </w:r>
                          <w:r w:rsidR="00200FAE" w:rsidRPr="008B00C1">
                            <w:rPr>
                              <w:rFonts w:ascii="Calibri" w:hAnsi="Calibri" w:cs="Calibri"/>
                              <w:sz w:val="44"/>
                              <w:szCs w:val="44"/>
                              <w:lang w:val="en-US"/>
                            </w:rPr>
                            <w:t>F</w:t>
                          </w:r>
                          <w:r w:rsidRPr="008B00C1">
                            <w:rPr>
                              <w:rFonts w:ascii="Calibri" w:hAnsi="Calibri" w:cs="Calibri"/>
                              <w:sz w:val="44"/>
                              <w:szCs w:val="44"/>
                              <w:lang w:val="en-US"/>
                            </w:rPr>
                            <w:t xml:space="preserve">lood </w:t>
                          </w:r>
                          <w:proofErr w:type="spellStart"/>
                          <w:r w:rsidR="008D084E">
                            <w:rPr>
                              <w:rFonts w:ascii="Calibri" w:hAnsi="Calibri" w:cs="Calibri"/>
                              <w:sz w:val="44"/>
                              <w:szCs w:val="44"/>
                              <w:lang w:val="en-US"/>
                            </w:rPr>
                            <w:t>Defence</w:t>
                          </w:r>
                          <w:proofErr w:type="spellEnd"/>
                          <w:r w:rsidRPr="008B00C1">
                            <w:rPr>
                              <w:rFonts w:ascii="Calibri" w:hAnsi="Calibri" w:cs="Calibri"/>
                              <w:sz w:val="44"/>
                              <w:szCs w:val="44"/>
                              <w:lang w:val="en-US"/>
                            </w:rPr>
                            <w:t xml:space="preserve"> </w:t>
                          </w:r>
                          <w:r w:rsidR="00200FAE" w:rsidRPr="008B00C1">
                            <w:rPr>
                              <w:rFonts w:ascii="Calibri" w:hAnsi="Calibri" w:cs="Calibri"/>
                              <w:sz w:val="44"/>
                              <w:szCs w:val="44"/>
                              <w:lang w:val="en-US"/>
                            </w:rPr>
                            <w:t>I</w:t>
                          </w:r>
                          <w:r w:rsidRPr="008B00C1">
                            <w:rPr>
                              <w:rFonts w:ascii="Calibri" w:hAnsi="Calibri" w:cs="Calibri"/>
                              <w:sz w:val="44"/>
                              <w:szCs w:val="44"/>
                              <w:lang w:val="en-US"/>
                            </w:rPr>
                            <w:t xml:space="preserve">nfrastructure as </w:t>
                          </w:r>
                          <w:r w:rsidR="00200FAE" w:rsidRPr="008B00C1">
                            <w:rPr>
                              <w:rFonts w:ascii="Calibri" w:hAnsi="Calibri" w:cs="Calibri"/>
                              <w:sz w:val="44"/>
                              <w:szCs w:val="44"/>
                              <w:lang w:val="en-US"/>
                            </w:rPr>
                            <w:t>I</w:t>
                          </w:r>
                          <w:r w:rsidRPr="008B00C1">
                            <w:rPr>
                              <w:rFonts w:ascii="Calibri" w:hAnsi="Calibri" w:cs="Calibri"/>
                              <w:sz w:val="44"/>
                              <w:szCs w:val="44"/>
                              <w:lang w:val="en-US"/>
                            </w:rPr>
                            <w:t xml:space="preserve">ndicators of </w:t>
                          </w:r>
                          <w:r w:rsidR="00200FAE" w:rsidRPr="008B00C1">
                            <w:rPr>
                              <w:rFonts w:ascii="Calibri" w:hAnsi="Calibri" w:cs="Calibri"/>
                              <w:sz w:val="44"/>
                              <w:szCs w:val="44"/>
                              <w:lang w:val="en-US"/>
                            </w:rPr>
                            <w:t>F</w:t>
                          </w:r>
                          <w:r w:rsidRPr="008B00C1">
                            <w:rPr>
                              <w:rFonts w:ascii="Calibri" w:hAnsi="Calibri" w:cs="Calibri"/>
                              <w:sz w:val="44"/>
                              <w:szCs w:val="44"/>
                              <w:lang w:val="en-US"/>
                            </w:rPr>
                            <w:t xml:space="preserve">lood </w:t>
                          </w:r>
                          <w:r w:rsidR="00200FAE" w:rsidRPr="008B00C1">
                            <w:rPr>
                              <w:rFonts w:ascii="Calibri" w:hAnsi="Calibri" w:cs="Calibri"/>
                              <w:sz w:val="44"/>
                              <w:szCs w:val="44"/>
                              <w:lang w:val="en-US"/>
                            </w:rPr>
                            <w:t>R</w:t>
                          </w:r>
                          <w:r w:rsidRPr="008B00C1">
                            <w:rPr>
                              <w:rFonts w:ascii="Calibri" w:hAnsi="Calibri" w:cs="Calibri"/>
                              <w:sz w:val="44"/>
                              <w:szCs w:val="44"/>
                              <w:lang w:val="en-US"/>
                            </w:rPr>
                            <w:t>isk</w:t>
                          </w:r>
                        </w:p>
                      </w:txbxContent>
                    </v:textbox>
                    <w10:wrap type="square" anchorx="margin"/>
                  </v:shape>
                </w:pict>
              </mc:Fallback>
            </mc:AlternateContent>
          </w:r>
        </w:p>
        <w:p w14:paraId="7B58426D" w14:textId="0F419641" w:rsidR="00744266" w:rsidRPr="001C0889" w:rsidRDefault="001157EF" w:rsidP="00E85F51">
          <w:pPr>
            <w:spacing w:line="360" w:lineRule="auto"/>
            <w:contextualSpacing/>
            <w:rPr>
              <w:rFonts w:ascii="Calibri" w:hAnsi="Calibri" w:cs="Calibri"/>
            </w:rPr>
          </w:pPr>
          <w:r w:rsidRPr="001C0889">
            <w:rPr>
              <w:rFonts w:ascii="Calibri" w:hAnsi="Calibri" w:cs="Calibri"/>
              <w:noProof/>
            </w:rPr>
            <mc:AlternateContent>
              <mc:Choice Requires="wps">
                <w:drawing>
                  <wp:anchor distT="45720" distB="45720" distL="114300" distR="114300" simplePos="0" relativeHeight="251658244" behindDoc="0" locked="0" layoutInCell="1" allowOverlap="1" wp14:anchorId="5519FBF0" wp14:editId="22E43CAE">
                    <wp:simplePos x="0" y="0"/>
                    <wp:positionH relativeFrom="margin">
                      <wp:posOffset>1304925</wp:posOffset>
                    </wp:positionH>
                    <wp:positionV relativeFrom="paragraph">
                      <wp:posOffset>2021840</wp:posOffset>
                    </wp:positionV>
                    <wp:extent cx="3257550" cy="1404620"/>
                    <wp:effectExtent l="0" t="0" r="6350" b="0"/>
                    <wp:wrapSquare wrapText="bothSides"/>
                    <wp:docPr id="2143045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1404620"/>
                            </a:xfrm>
                            <a:prstGeom prst="rect">
                              <a:avLst/>
                            </a:prstGeom>
                            <a:solidFill>
                              <a:srgbClr val="FFFFFF"/>
                            </a:solidFill>
                            <a:ln w="9525">
                              <a:noFill/>
                              <a:miter lim="800000"/>
                              <a:headEnd/>
                              <a:tailEnd/>
                            </a:ln>
                          </wps:spPr>
                          <wps:txbx>
                            <w:txbxContent>
                              <w:p w14:paraId="0C215C35" w14:textId="4A0A417F" w:rsidR="00C04277" w:rsidRPr="003924C0" w:rsidRDefault="00C04277" w:rsidP="001157EF">
                                <w:pPr>
                                  <w:jc w:val="center"/>
                                  <w:rPr>
                                    <w:rFonts w:ascii="Calibri" w:hAnsi="Calibri" w:cs="Calibri"/>
                                    <w:sz w:val="32"/>
                                    <w:szCs w:val="32"/>
                                  </w:rPr>
                                </w:pPr>
                                <w:r w:rsidRPr="003924C0">
                                  <w:rPr>
                                    <w:rFonts w:ascii="Calibri" w:hAnsi="Calibri" w:cs="Calibri"/>
                                    <w:sz w:val="32"/>
                                    <w:szCs w:val="32"/>
                                  </w:rPr>
                                  <w:t>Capital Greenspace Project</w:t>
                                </w:r>
                                <w:r w:rsidR="003924C0">
                                  <w:rPr>
                                    <w:rFonts w:ascii="Calibri" w:hAnsi="Calibri" w:cs="Calibri"/>
                                    <w:sz w:val="32"/>
                                    <w:szCs w:val="32"/>
                                  </w:rPr>
                                  <w:t xml:space="preserve"> 2024</w:t>
                                </w:r>
                              </w:p>
                              <w:p w14:paraId="37BC662E" w14:textId="181B4232" w:rsidR="001157EF" w:rsidRDefault="001157EF" w:rsidP="001157EF">
                                <w:pPr>
                                  <w:jc w:val="center"/>
                                  <w:rPr>
                                    <w:rFonts w:ascii="Calibri" w:hAnsi="Calibri" w:cs="Calibri"/>
                                    <w:sz w:val="32"/>
                                    <w:szCs w:val="32"/>
                                  </w:rPr>
                                </w:pPr>
                                <w:r w:rsidRPr="003924C0">
                                  <w:rPr>
                                    <w:rFonts w:ascii="Calibri" w:hAnsi="Calibri" w:cs="Calibri"/>
                                    <w:sz w:val="32"/>
                                    <w:szCs w:val="32"/>
                                  </w:rPr>
                                  <w:t>Group 6 – Flood Management</w:t>
                                </w:r>
                              </w:p>
                              <w:p w14:paraId="11D9766E" w14:textId="26627B6E" w:rsidR="0011722C" w:rsidRPr="003924C0" w:rsidRDefault="0011722C" w:rsidP="001157EF">
                                <w:pPr>
                                  <w:jc w:val="center"/>
                                  <w:rPr>
                                    <w:rFonts w:ascii="Calibri" w:hAnsi="Calibri" w:cs="Calibri"/>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519FBF0" id="_x0000_t202" coordsize="21600,21600" o:spt="202" path="m,l,21600r21600,l21600,xe">
                    <v:stroke joinstyle="miter"/>
                    <v:path gradientshapeok="t" o:connecttype="rect"/>
                  </v:shapetype>
                  <v:shape id="_x0000_s1027" type="#_x0000_t202" style="position:absolute;margin-left:102.75pt;margin-top:159.2pt;width:256.5pt;height:110.6pt;z-index:2516582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" stroked="f">
                    <v:textbox style="mso-fit-shape-to-text:t">
                      <w:txbxContent>
                        <w:p w14:paraId="0C215C35" w14:textId="4A0A417F" w:rsidR="00C04277" w:rsidRPr="003924C0" w:rsidRDefault="00C04277" w:rsidP="001157EF">
                          <w:pPr>
                            <w:jc w:val="center"/>
                            <w:rPr>
                              <w:rFonts w:ascii="Calibri" w:hAnsi="Calibri" w:cs="Calibri"/>
                              <w:sz w:val="32"/>
                              <w:szCs w:val="32"/>
                            </w:rPr>
                          </w:pPr>
                          <w:r w:rsidRPr="003924C0">
                            <w:rPr>
                              <w:rFonts w:ascii="Calibri" w:hAnsi="Calibri" w:cs="Calibri"/>
                              <w:sz w:val="32"/>
                              <w:szCs w:val="32"/>
                            </w:rPr>
                            <w:t>Capital Greenspace Project</w:t>
                          </w:r>
                          <w:r w:rsidR="003924C0">
                            <w:rPr>
                              <w:rFonts w:ascii="Calibri" w:hAnsi="Calibri" w:cs="Calibri"/>
                              <w:sz w:val="32"/>
                              <w:szCs w:val="32"/>
                            </w:rPr>
                            <w:t xml:space="preserve"> 2024</w:t>
                          </w:r>
                        </w:p>
                        <w:p w14:paraId="37BC662E" w14:textId="181B4232" w:rsidR="001157EF" w:rsidRDefault="001157EF" w:rsidP="001157EF">
                          <w:pPr>
                            <w:jc w:val="center"/>
                            <w:rPr>
                              <w:rFonts w:ascii="Calibri" w:hAnsi="Calibri" w:cs="Calibri"/>
                              <w:sz w:val="32"/>
                              <w:szCs w:val="32"/>
                            </w:rPr>
                          </w:pPr>
                          <w:r w:rsidRPr="003924C0">
                            <w:rPr>
                              <w:rFonts w:ascii="Calibri" w:hAnsi="Calibri" w:cs="Calibri"/>
                              <w:sz w:val="32"/>
                              <w:szCs w:val="32"/>
                            </w:rPr>
                            <w:t>Group 6 – Flood Management</w:t>
                          </w:r>
                        </w:p>
                        <w:p w14:paraId="11D9766E" w14:textId="26627B6E" w:rsidR="0011722C" w:rsidRPr="003924C0" w:rsidRDefault="0011722C" w:rsidP="001157EF">
                          <w:pPr>
                            <w:jc w:val="center"/>
                            <w:rPr>
                              <w:rFonts w:ascii="Calibri" w:hAnsi="Calibri" w:cs="Calibri"/>
                              <w:sz w:val="32"/>
                              <w:szCs w:val="32"/>
                            </w:rPr>
                          </w:pPr>
                        </w:p>
                      </w:txbxContent>
                    </v:textbox>
                    <w10:wrap type="square" anchorx="margin"/>
                  </v:shape>
                </w:pict>
              </mc:Fallback>
            </mc:AlternateContent>
          </w:r>
        </w:p>
        <w:p w14:paraId="0B46E1F4" w14:textId="2DC8E68E" w:rsidR="00744266" w:rsidRPr="001C0889" w:rsidRDefault="00744266" w:rsidP="00E85F51">
          <w:pPr>
            <w:spacing w:line="360" w:lineRule="auto"/>
            <w:contextualSpacing/>
            <w:rPr>
              <w:rFonts w:ascii="Calibri" w:hAnsi="Calibri" w:cs="Calibri"/>
            </w:rPr>
          </w:pPr>
        </w:p>
        <w:p w14:paraId="57F862E8" w14:textId="75D78708" w:rsidR="00744266" w:rsidRPr="001C0889" w:rsidRDefault="00744266" w:rsidP="00E85F51">
          <w:pPr>
            <w:spacing w:line="360" w:lineRule="auto"/>
            <w:contextualSpacing/>
            <w:rPr>
              <w:rFonts w:ascii="Calibri" w:hAnsi="Calibri" w:cs="Calibri"/>
            </w:rPr>
          </w:pPr>
        </w:p>
        <w:p w14:paraId="2149FFBB" w14:textId="5A2D82A1" w:rsidR="00744266" w:rsidRPr="001C0889" w:rsidRDefault="00744266" w:rsidP="00E85F51">
          <w:pPr>
            <w:spacing w:line="360" w:lineRule="auto"/>
            <w:contextualSpacing/>
            <w:rPr>
              <w:rFonts w:ascii="Calibri" w:hAnsi="Calibri" w:cs="Calibri"/>
            </w:rPr>
          </w:pPr>
        </w:p>
        <w:p w14:paraId="0E37C617" w14:textId="2787FAB5" w:rsidR="00744266" w:rsidRPr="001C0889" w:rsidRDefault="00744266" w:rsidP="00E85F51">
          <w:pPr>
            <w:spacing w:line="360" w:lineRule="auto"/>
            <w:contextualSpacing/>
            <w:rPr>
              <w:rFonts w:ascii="Calibri" w:hAnsi="Calibri" w:cs="Calibri"/>
            </w:rPr>
          </w:pPr>
        </w:p>
        <w:p w14:paraId="669D62C1" w14:textId="14296441" w:rsidR="00744266" w:rsidRPr="001C0889" w:rsidRDefault="00744266" w:rsidP="00E85F51">
          <w:pPr>
            <w:spacing w:line="360" w:lineRule="auto"/>
            <w:contextualSpacing/>
            <w:rPr>
              <w:rFonts w:ascii="Calibri" w:hAnsi="Calibri" w:cs="Calibri"/>
            </w:rPr>
          </w:pPr>
        </w:p>
        <w:p w14:paraId="2A497922" w14:textId="171268BC" w:rsidR="00744266" w:rsidRPr="001C0889" w:rsidRDefault="003924C0" w:rsidP="00E85F51">
          <w:pPr>
            <w:spacing w:line="360" w:lineRule="auto"/>
            <w:contextualSpacing/>
            <w:jc w:val="center"/>
            <w:rPr>
              <w:rFonts w:ascii="Calibri" w:hAnsi="Calibri" w:cs="Calibri"/>
            </w:rPr>
          </w:pPr>
          <w:r w:rsidRPr="001C0889">
            <w:rPr>
              <w:rFonts w:ascii="Calibri" w:hAnsi="Calibri" w:cs="Calibri"/>
              <w:noProof/>
            </w:rPr>
            <w:drawing>
              <wp:anchor distT="0" distB="0" distL="114300" distR="114300" simplePos="0" relativeHeight="251658240" behindDoc="1" locked="0" layoutInCell="1" allowOverlap="1" wp14:anchorId="01C679F7" wp14:editId="7025E082">
                <wp:simplePos x="0" y="0"/>
                <wp:positionH relativeFrom="margin">
                  <wp:posOffset>1408430</wp:posOffset>
                </wp:positionH>
                <wp:positionV relativeFrom="paragraph">
                  <wp:posOffset>252095</wp:posOffset>
                </wp:positionV>
                <wp:extent cx="2911475" cy="2933700"/>
                <wp:effectExtent l="0" t="0" r="3175" b="0"/>
                <wp:wrapTight wrapText="bothSides">
                  <wp:wrapPolygon edited="0">
                    <wp:start x="8338" y="0"/>
                    <wp:lineTo x="5936" y="701"/>
                    <wp:lineTo x="4523" y="1683"/>
                    <wp:lineTo x="4805" y="2244"/>
                    <wp:lineTo x="2120" y="3506"/>
                    <wp:lineTo x="1413" y="4909"/>
                    <wp:lineTo x="283" y="6312"/>
                    <wp:lineTo x="0" y="7714"/>
                    <wp:lineTo x="0" y="11221"/>
                    <wp:lineTo x="1837" y="11221"/>
                    <wp:lineTo x="0" y="13184"/>
                    <wp:lineTo x="0" y="13605"/>
                    <wp:lineTo x="707" y="15709"/>
                    <wp:lineTo x="707" y="15849"/>
                    <wp:lineTo x="3675" y="17953"/>
                    <wp:lineTo x="3251" y="18655"/>
                    <wp:lineTo x="3533" y="19216"/>
                    <wp:lineTo x="5088" y="20197"/>
                    <wp:lineTo x="5088" y="20338"/>
                    <wp:lineTo x="8197" y="21460"/>
                    <wp:lineTo x="8480" y="21460"/>
                    <wp:lineTo x="11872" y="21460"/>
                    <wp:lineTo x="13144" y="21460"/>
                    <wp:lineTo x="16677" y="20478"/>
                    <wp:lineTo x="16677" y="20197"/>
                    <wp:lineTo x="19362" y="17953"/>
                    <wp:lineTo x="20776" y="15709"/>
                    <wp:lineTo x="21482" y="13745"/>
                    <wp:lineTo x="21482" y="12904"/>
                    <wp:lineTo x="19645" y="11221"/>
                    <wp:lineTo x="21482" y="11221"/>
                    <wp:lineTo x="21482" y="8275"/>
                    <wp:lineTo x="21341" y="6732"/>
                    <wp:lineTo x="20210" y="4208"/>
                    <wp:lineTo x="17384" y="1823"/>
                    <wp:lineTo x="15122" y="561"/>
                    <wp:lineTo x="13285" y="0"/>
                    <wp:lineTo x="8338" y="0"/>
                  </wp:wrapPolygon>
                </wp:wrapTight>
                <wp:docPr id="1898969279" name="Picture 1"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69279" name="Picture 1" descr="A logo of a universit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11475" cy="2933700"/>
                        </a:xfrm>
                        <a:prstGeom prst="rect">
                          <a:avLst/>
                        </a:prstGeom>
                      </pic:spPr>
                    </pic:pic>
                  </a:graphicData>
                </a:graphic>
                <wp14:sizeRelH relativeFrom="page">
                  <wp14:pctWidth>0</wp14:pctWidth>
                </wp14:sizeRelH>
                <wp14:sizeRelV relativeFrom="page">
                  <wp14:pctHeight>0</wp14:pctHeight>
                </wp14:sizeRelV>
              </wp:anchor>
            </w:drawing>
          </w:r>
          <w:r w:rsidR="001157EF" w:rsidRPr="001C0889">
            <w:rPr>
              <w:rFonts w:ascii="Calibri" w:hAnsi="Calibri" w:cs="Calibri"/>
              <w:noProof/>
            </w:rPr>
            <mc:AlternateContent>
              <mc:Choice Requires="wps">
                <w:drawing>
                  <wp:anchor distT="45720" distB="45720" distL="114300" distR="114300" simplePos="0" relativeHeight="251658245" behindDoc="0" locked="0" layoutInCell="1" allowOverlap="1" wp14:anchorId="64DAB325" wp14:editId="5923BB3B">
                    <wp:simplePos x="0" y="0"/>
                    <wp:positionH relativeFrom="margin">
                      <wp:posOffset>1446530</wp:posOffset>
                    </wp:positionH>
                    <wp:positionV relativeFrom="paragraph">
                      <wp:posOffset>3883660</wp:posOffset>
                    </wp:positionV>
                    <wp:extent cx="2828925" cy="1404620"/>
                    <wp:effectExtent l="0" t="0" r="9525" b="6350"/>
                    <wp:wrapSquare wrapText="bothSides"/>
                    <wp:docPr id="1462418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8925" cy="1404620"/>
                            </a:xfrm>
                            <a:prstGeom prst="rect">
                              <a:avLst/>
                            </a:prstGeom>
                            <a:solidFill>
                              <a:srgbClr val="FFFFFF"/>
                            </a:solidFill>
                            <a:ln w="9525">
                              <a:noFill/>
                              <a:miter lim="800000"/>
                              <a:headEnd/>
                              <a:tailEnd/>
                            </a:ln>
                          </wps:spPr>
                          <wps:txbx>
                            <w:txbxContent>
                              <w:p w14:paraId="490591D8" w14:textId="504D6954" w:rsidR="001157EF" w:rsidRPr="001157EF" w:rsidRDefault="003924C0" w:rsidP="001157EF">
                                <w:pPr>
                                  <w:jc w:val="center"/>
                                  <w:rPr>
                                    <w:rFonts w:ascii="Calibri" w:hAnsi="Calibri" w:cs="Calibri"/>
                                    <w:sz w:val="32"/>
                                    <w:szCs w:val="32"/>
                                    <w:lang w:val="en-US"/>
                                  </w:rPr>
                                </w:pPr>
                                <w:r w:rsidRPr="002078E0">
                                  <w:rPr>
                                    <w:rFonts w:ascii="Calibri" w:hAnsi="Calibri" w:cs="Calibri"/>
                                    <w:sz w:val="24"/>
                                    <w:szCs w:val="24"/>
                                  </w:rPr>
                                  <w:t>B235562</w:t>
                                </w:r>
                                <w:r>
                                  <w:rPr>
                                    <w:rFonts w:ascii="Calibri" w:hAnsi="Calibri" w:cs="Calibri"/>
                                    <w:sz w:val="24"/>
                                    <w:szCs w:val="24"/>
                                  </w:rPr>
                                  <w:t xml:space="preserve">, </w:t>
                                </w:r>
                                <w:r w:rsidRPr="002078E0">
                                  <w:rPr>
                                    <w:rFonts w:ascii="Calibri" w:hAnsi="Calibri" w:cs="Calibri"/>
                                    <w:sz w:val="24"/>
                                    <w:szCs w:val="24"/>
                                  </w:rPr>
                                  <w:t>B270531</w:t>
                                </w:r>
                                <w:r>
                                  <w:rPr>
                                    <w:rFonts w:ascii="Calibri" w:hAnsi="Calibri" w:cs="Calibri"/>
                                    <w:sz w:val="24"/>
                                    <w:szCs w:val="24"/>
                                  </w:rPr>
                                  <w:t xml:space="preserve">, </w:t>
                                </w:r>
                                <w:r w:rsidRPr="002078E0">
                                  <w:rPr>
                                    <w:rFonts w:ascii="Calibri" w:hAnsi="Calibri" w:cs="Calibri"/>
                                    <w:sz w:val="24"/>
                                    <w:szCs w:val="24"/>
                                  </w:rPr>
                                  <w:t>B269482</w:t>
                                </w:r>
                                <w:r>
                                  <w:rPr>
                                    <w:rFonts w:ascii="Calibri" w:hAnsi="Calibri" w:cs="Calibri"/>
                                    <w:sz w:val="24"/>
                                    <w:szCs w:val="24"/>
                                  </w:rPr>
                                  <w:t xml:space="preserve">, </w:t>
                                </w:r>
                                <w:r w:rsidRPr="002078E0">
                                  <w:rPr>
                                    <w:rFonts w:ascii="Calibri" w:hAnsi="Calibri" w:cs="Calibri"/>
                                    <w:sz w:val="24"/>
                                    <w:szCs w:val="24"/>
                                  </w:rPr>
                                  <w:t>B263983</w:t>
                                </w:r>
                                <w:r>
                                  <w:rPr>
                                    <w:rFonts w:ascii="Calibri" w:hAnsi="Calibri" w:cs="Calibri"/>
                                    <w:sz w:val="24"/>
                                    <w:szCs w:val="24"/>
                                  </w:rPr>
                                  <w:t xml:space="preserve">, </w:t>
                                </w:r>
                                <w:r w:rsidRPr="2CF45C48">
                                  <w:rPr>
                                    <w:rFonts w:ascii="Calibri" w:hAnsi="Calibri" w:cs="Calibri"/>
                                    <w:sz w:val="24"/>
                                    <w:szCs w:val="24"/>
                                  </w:rPr>
                                  <w:t>B263126</w:t>
                                </w:r>
                                <w:r>
                                  <w:rPr>
                                    <w:rFonts w:ascii="Calibri" w:hAnsi="Calibri" w:cs="Calibri"/>
                                    <w:sz w:val="24"/>
                                    <w:szCs w:val="24"/>
                                  </w:rPr>
                                  <w:t xml:space="preserve">, </w:t>
                                </w:r>
                                <w:r w:rsidRPr="29F95A75">
                                  <w:rPr>
                                    <w:rFonts w:ascii="Calibri" w:hAnsi="Calibri" w:cs="Calibri"/>
                                    <w:sz w:val="24"/>
                                    <w:szCs w:val="24"/>
                                  </w:rPr>
                                  <w:t>B271000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DAB325" id="_x0000_s1028" type="#_x0000_t202" style="position:absolute;left:0;text-align:left;margin-left:113.9pt;margin-top:305.8pt;width:222.75pt;height:110.6pt;z-index:251658245;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" stroked="f">
                    <v:textbox style="mso-fit-shape-to-text:t">
                      <w:txbxContent>
                        <w:p w14:paraId="490591D8" w14:textId="504D6954" w:rsidR="001157EF" w:rsidRPr="001157EF" w:rsidRDefault="003924C0" w:rsidP="001157EF">
                          <w:pPr>
                            <w:jc w:val="center"/>
                            <w:rPr>
                              <w:rFonts w:ascii="Calibri" w:hAnsi="Calibri" w:cs="Calibri"/>
                              <w:sz w:val="32"/>
                              <w:szCs w:val="32"/>
                              <w:lang w:val="en-US"/>
                            </w:rPr>
                          </w:pPr>
                          <w:r w:rsidRPr="002078E0">
                            <w:rPr>
                              <w:rFonts w:ascii="Calibri" w:hAnsi="Calibri" w:cs="Calibri"/>
                              <w:sz w:val="24"/>
                              <w:szCs w:val="24"/>
                            </w:rPr>
                            <w:t>B235562</w:t>
                          </w:r>
                          <w:r>
                            <w:rPr>
                              <w:rFonts w:ascii="Calibri" w:hAnsi="Calibri" w:cs="Calibri"/>
                              <w:sz w:val="24"/>
                              <w:szCs w:val="24"/>
                            </w:rPr>
                            <w:t xml:space="preserve">, </w:t>
                          </w:r>
                          <w:r w:rsidRPr="002078E0">
                            <w:rPr>
                              <w:rFonts w:ascii="Calibri" w:hAnsi="Calibri" w:cs="Calibri"/>
                              <w:sz w:val="24"/>
                              <w:szCs w:val="24"/>
                            </w:rPr>
                            <w:t>B270531</w:t>
                          </w:r>
                          <w:r>
                            <w:rPr>
                              <w:rFonts w:ascii="Calibri" w:hAnsi="Calibri" w:cs="Calibri"/>
                              <w:sz w:val="24"/>
                              <w:szCs w:val="24"/>
                            </w:rPr>
                            <w:t xml:space="preserve">, </w:t>
                          </w:r>
                          <w:r w:rsidRPr="002078E0">
                            <w:rPr>
                              <w:rFonts w:ascii="Calibri" w:hAnsi="Calibri" w:cs="Calibri"/>
                              <w:sz w:val="24"/>
                              <w:szCs w:val="24"/>
                            </w:rPr>
                            <w:t>B269482</w:t>
                          </w:r>
                          <w:r>
                            <w:rPr>
                              <w:rFonts w:ascii="Calibri" w:hAnsi="Calibri" w:cs="Calibri"/>
                              <w:sz w:val="24"/>
                              <w:szCs w:val="24"/>
                            </w:rPr>
                            <w:t xml:space="preserve">, </w:t>
                          </w:r>
                          <w:r w:rsidRPr="002078E0">
                            <w:rPr>
                              <w:rFonts w:ascii="Calibri" w:hAnsi="Calibri" w:cs="Calibri"/>
                              <w:sz w:val="24"/>
                              <w:szCs w:val="24"/>
                            </w:rPr>
                            <w:t>B263983</w:t>
                          </w:r>
                          <w:r>
                            <w:rPr>
                              <w:rFonts w:ascii="Calibri" w:hAnsi="Calibri" w:cs="Calibri"/>
                              <w:sz w:val="24"/>
                              <w:szCs w:val="24"/>
                            </w:rPr>
                            <w:t xml:space="preserve">, </w:t>
                          </w:r>
                          <w:r w:rsidRPr="2CF45C48">
                            <w:rPr>
                              <w:rFonts w:ascii="Calibri" w:hAnsi="Calibri" w:cs="Calibri"/>
                              <w:sz w:val="24"/>
                              <w:szCs w:val="24"/>
                            </w:rPr>
                            <w:t>B263126</w:t>
                          </w:r>
                          <w:r>
                            <w:rPr>
                              <w:rFonts w:ascii="Calibri" w:hAnsi="Calibri" w:cs="Calibri"/>
                              <w:sz w:val="24"/>
                              <w:szCs w:val="24"/>
                            </w:rPr>
                            <w:t xml:space="preserve">, </w:t>
                          </w:r>
                          <w:r w:rsidRPr="29F95A75">
                            <w:rPr>
                              <w:rFonts w:ascii="Calibri" w:hAnsi="Calibri" w:cs="Calibri"/>
                              <w:sz w:val="24"/>
                              <w:szCs w:val="24"/>
                            </w:rPr>
                            <w:t>B271000</w:t>
                          </w:r>
                        </w:p>
                      </w:txbxContent>
                    </v:textbox>
                    <w10:wrap type="square" anchorx="margin"/>
                  </v:shape>
                </w:pict>
              </mc:Fallback>
            </mc:AlternateContent>
          </w:r>
          <w:r w:rsidR="00744266" w:rsidRPr="001C0889">
            <w:rPr>
              <w:rFonts w:ascii="Calibri" w:hAnsi="Calibri" w:cs="Calibri"/>
            </w:rPr>
            <w:br w:type="page"/>
          </w:r>
        </w:p>
      </w:sdtContent>
    </w:sdt>
    <w:p w14:paraId="431CEDCA" w14:textId="5441030A" w:rsidR="006F14EE" w:rsidRPr="001C0889" w:rsidRDefault="00C01742" w:rsidP="00F56FEB">
      <w:pPr>
        <w:pStyle w:val="Heading1"/>
        <w:rPr>
          <w:rFonts w:ascii="Calibri" w:hAnsi="Calibri" w:cs="Calibri"/>
          <w:color w:val="auto"/>
          <w:sz w:val="32"/>
          <w:szCs w:val="32"/>
        </w:rPr>
      </w:pPr>
      <w:bookmarkStart w:id="0" w:name="_Toc1800748868"/>
      <w:bookmarkStart w:id="1" w:name="_Toc183695612"/>
      <w:bookmarkStart w:id="2" w:name="_Toc184303180"/>
      <w:r w:rsidRPr="001C0889">
        <w:rPr>
          <w:rFonts w:ascii="Calibri" w:hAnsi="Calibri" w:cs="Calibri"/>
          <w:color w:val="auto"/>
          <w:sz w:val="32"/>
          <w:szCs w:val="32"/>
        </w:rPr>
        <w:lastRenderedPageBreak/>
        <w:t>Acknowledgements</w:t>
      </w:r>
      <w:bookmarkEnd w:id="0"/>
      <w:bookmarkEnd w:id="1"/>
      <w:bookmarkEnd w:id="2"/>
    </w:p>
    <w:p w14:paraId="48F71EC7" w14:textId="22C08E1B" w:rsidR="00A06F81" w:rsidRPr="001C0889" w:rsidRDefault="4284F1CD" w:rsidP="0071734D">
      <w:pPr>
        <w:spacing w:before="100" w:after="100" w:line="360" w:lineRule="auto"/>
        <w:contextualSpacing/>
        <w:jc w:val="both"/>
        <w:rPr>
          <w:rFonts w:ascii="Calibri" w:hAnsi="Calibri" w:cs="Calibri"/>
        </w:rPr>
      </w:pPr>
      <w:r w:rsidRPr="001C0889">
        <w:rPr>
          <w:rFonts w:ascii="Calibri" w:eastAsia="Calibri" w:hAnsi="Calibri" w:cs="Calibri"/>
          <w:sz w:val="24"/>
          <w:szCs w:val="24"/>
        </w:rPr>
        <w:t>During the design and implementation of this project, our group has received support and assistance from many people, to whom we would like to express our sincere gratitude.</w:t>
      </w:r>
    </w:p>
    <w:p w14:paraId="7BFE494A" w14:textId="0A22B0E4" w:rsidR="00A06F81" w:rsidRPr="001C0889" w:rsidRDefault="4C1C7B32" w:rsidP="0071734D">
      <w:pPr>
        <w:spacing w:before="100" w:after="100" w:line="360" w:lineRule="auto"/>
        <w:contextualSpacing/>
        <w:jc w:val="both"/>
        <w:rPr>
          <w:rFonts w:ascii="Calibri" w:hAnsi="Calibri" w:cs="Calibri"/>
        </w:rPr>
      </w:pPr>
      <w:r w:rsidRPr="55FD4333">
        <w:rPr>
          <w:rFonts w:ascii="Calibri" w:eastAsia="Calibri" w:hAnsi="Calibri" w:cs="Calibri"/>
          <w:sz w:val="24"/>
          <w:szCs w:val="24"/>
        </w:rPr>
        <w:t xml:space="preserve">Firstly, we would like to express our sincere gratitude to our professors and leaders - </w:t>
      </w:r>
      <w:proofErr w:type="spellStart"/>
      <w:r w:rsidRPr="55FD4333">
        <w:rPr>
          <w:rFonts w:ascii="Calibri" w:eastAsia="Calibri" w:hAnsi="Calibri" w:cs="Calibri"/>
          <w:sz w:val="24"/>
          <w:szCs w:val="24"/>
        </w:rPr>
        <w:t>Dr.</w:t>
      </w:r>
      <w:proofErr w:type="spellEnd"/>
      <w:r w:rsidRPr="55FD4333">
        <w:rPr>
          <w:rFonts w:ascii="Calibri" w:eastAsia="Calibri" w:hAnsi="Calibri" w:cs="Calibri"/>
          <w:sz w:val="24"/>
          <w:szCs w:val="24"/>
        </w:rPr>
        <w:t xml:space="preserve"> Neil Stuart, </w:t>
      </w:r>
      <w:proofErr w:type="spellStart"/>
      <w:r w:rsidR="597FC1C2" w:rsidRPr="55FD4333">
        <w:rPr>
          <w:rFonts w:ascii="Calibri" w:eastAsia="Calibri" w:hAnsi="Calibri" w:cs="Calibri"/>
          <w:sz w:val="24"/>
          <w:szCs w:val="24"/>
        </w:rPr>
        <w:t>D</w:t>
      </w:r>
      <w:r w:rsidR="39653DA5" w:rsidRPr="55FD4333">
        <w:rPr>
          <w:rFonts w:ascii="Calibri" w:eastAsia="Calibri" w:hAnsi="Calibri" w:cs="Calibri"/>
          <w:sz w:val="24"/>
          <w:szCs w:val="24"/>
        </w:rPr>
        <w:t>r</w:t>
      </w:r>
      <w:r w:rsidRPr="55FD4333">
        <w:rPr>
          <w:rFonts w:ascii="Calibri" w:eastAsia="Calibri" w:hAnsi="Calibri" w:cs="Calibri"/>
          <w:sz w:val="24"/>
          <w:szCs w:val="24"/>
        </w:rPr>
        <w:t>.</w:t>
      </w:r>
      <w:proofErr w:type="spellEnd"/>
      <w:r w:rsidRPr="55FD4333">
        <w:rPr>
          <w:rFonts w:ascii="Calibri" w:eastAsia="Calibri" w:hAnsi="Calibri" w:cs="Calibri"/>
          <w:sz w:val="24"/>
          <w:szCs w:val="24"/>
        </w:rPr>
        <w:t xml:space="preserve"> Bruce </w:t>
      </w:r>
      <w:proofErr w:type="spellStart"/>
      <w:r w:rsidRPr="55FD4333">
        <w:rPr>
          <w:rFonts w:ascii="Calibri" w:eastAsia="Calibri" w:hAnsi="Calibri" w:cs="Calibri"/>
          <w:sz w:val="24"/>
          <w:szCs w:val="24"/>
        </w:rPr>
        <w:t>Gittings</w:t>
      </w:r>
      <w:proofErr w:type="spellEnd"/>
      <w:r w:rsidRPr="55FD4333">
        <w:rPr>
          <w:rFonts w:ascii="Calibri" w:eastAsia="Calibri" w:hAnsi="Calibri" w:cs="Calibri"/>
          <w:sz w:val="24"/>
          <w:szCs w:val="24"/>
        </w:rPr>
        <w:t xml:space="preserve">, and </w:t>
      </w:r>
      <w:proofErr w:type="spellStart"/>
      <w:r w:rsidRPr="55FD4333">
        <w:rPr>
          <w:rFonts w:ascii="Calibri" w:eastAsia="Calibri" w:hAnsi="Calibri" w:cs="Calibri"/>
          <w:sz w:val="24"/>
          <w:szCs w:val="24"/>
        </w:rPr>
        <w:t>Dr.</w:t>
      </w:r>
      <w:proofErr w:type="spellEnd"/>
      <w:r w:rsidRPr="55FD4333">
        <w:rPr>
          <w:rFonts w:ascii="Calibri" w:eastAsia="Calibri" w:hAnsi="Calibri" w:cs="Calibri"/>
          <w:sz w:val="24"/>
          <w:szCs w:val="24"/>
        </w:rPr>
        <w:t xml:space="preserve"> Zhiqiang Feng - for their dedication to the planning and guidance of this project, and for providing direction and inspiration for our research.</w:t>
      </w:r>
    </w:p>
    <w:p w14:paraId="4B0AC60D" w14:textId="24BF6716" w:rsidR="00A06F81" w:rsidRDefault="4C1C7B32" w:rsidP="0071734D">
      <w:pPr>
        <w:spacing w:before="100" w:after="100" w:line="360" w:lineRule="auto"/>
        <w:contextualSpacing/>
        <w:jc w:val="both"/>
        <w:rPr>
          <w:rFonts w:ascii="Calibri" w:eastAsia="Calibri" w:hAnsi="Calibri" w:cs="Calibri"/>
          <w:sz w:val="24"/>
          <w:szCs w:val="24"/>
        </w:rPr>
      </w:pPr>
      <w:r w:rsidRPr="55FD4333">
        <w:rPr>
          <w:rFonts w:ascii="Calibri" w:eastAsia="Calibri" w:hAnsi="Calibri" w:cs="Calibri"/>
          <w:sz w:val="24"/>
          <w:szCs w:val="24"/>
        </w:rPr>
        <w:t>Secondly, we would like to thank the other professors and educators who assisted us in this project</w:t>
      </w:r>
      <w:r w:rsidR="036880E1" w:rsidRPr="55FD4333">
        <w:rPr>
          <w:rFonts w:ascii="Calibri" w:eastAsia="Calibri" w:hAnsi="Calibri" w:cs="Calibri"/>
          <w:sz w:val="24"/>
          <w:szCs w:val="24"/>
        </w:rPr>
        <w:t xml:space="preserve"> – </w:t>
      </w:r>
      <w:proofErr w:type="spellStart"/>
      <w:r w:rsidRPr="55FD4333">
        <w:rPr>
          <w:rFonts w:ascii="Calibri" w:eastAsia="Calibri" w:hAnsi="Calibri" w:cs="Calibri"/>
          <w:sz w:val="24"/>
          <w:szCs w:val="24"/>
        </w:rPr>
        <w:t>Dr</w:t>
      </w:r>
      <w:r w:rsidR="036880E1" w:rsidRPr="55FD4333">
        <w:rPr>
          <w:rFonts w:ascii="Calibri" w:eastAsia="Calibri" w:hAnsi="Calibri" w:cs="Calibri"/>
          <w:sz w:val="24"/>
          <w:szCs w:val="24"/>
        </w:rPr>
        <w:t>.</w:t>
      </w:r>
      <w:proofErr w:type="spellEnd"/>
      <w:r w:rsidR="036880E1" w:rsidRPr="55FD4333">
        <w:rPr>
          <w:rFonts w:ascii="Calibri" w:eastAsia="Calibri" w:hAnsi="Calibri" w:cs="Calibri"/>
          <w:sz w:val="24"/>
          <w:szCs w:val="24"/>
        </w:rPr>
        <w:t xml:space="preserve"> </w:t>
      </w:r>
      <w:r w:rsidRPr="55FD4333">
        <w:rPr>
          <w:rFonts w:ascii="Calibri" w:eastAsia="Calibri" w:hAnsi="Calibri" w:cs="Calibri"/>
          <w:sz w:val="24"/>
          <w:szCs w:val="24"/>
        </w:rPr>
        <w:t xml:space="preserve">Chris Hill, </w:t>
      </w:r>
      <w:proofErr w:type="spellStart"/>
      <w:r w:rsidR="7AEAAB95" w:rsidRPr="55FD4333">
        <w:rPr>
          <w:rFonts w:ascii="Calibri" w:eastAsia="Calibri" w:hAnsi="Calibri" w:cs="Calibri"/>
          <w:sz w:val="24"/>
          <w:szCs w:val="24"/>
        </w:rPr>
        <w:t>Dr.</w:t>
      </w:r>
      <w:proofErr w:type="spellEnd"/>
      <w:r w:rsidR="7AEAAB95" w:rsidRPr="55FD4333">
        <w:rPr>
          <w:rFonts w:ascii="Calibri" w:eastAsia="Calibri" w:hAnsi="Calibri" w:cs="Calibri"/>
          <w:sz w:val="24"/>
          <w:szCs w:val="24"/>
        </w:rPr>
        <w:t xml:space="preserve"> </w:t>
      </w:r>
      <w:r w:rsidRPr="55FD4333">
        <w:rPr>
          <w:rFonts w:ascii="Calibri" w:eastAsia="Calibri" w:hAnsi="Calibri" w:cs="Calibri"/>
          <w:sz w:val="24"/>
          <w:szCs w:val="24"/>
        </w:rPr>
        <w:t>Owen Macdonald, etc. We thank them for their professional knowledge and teaching, and for providing us with ideas, techniques, and practices to support our project.</w:t>
      </w:r>
    </w:p>
    <w:p w14:paraId="1A3AE3DF" w14:textId="77777777" w:rsidR="00E572A3" w:rsidRPr="001C0889" w:rsidRDefault="00E572A3" w:rsidP="0071734D">
      <w:pPr>
        <w:spacing w:before="100" w:after="100" w:line="360" w:lineRule="auto"/>
        <w:contextualSpacing/>
        <w:jc w:val="both"/>
        <w:rPr>
          <w:rFonts w:ascii="Calibri" w:hAnsi="Calibri" w:cs="Calibri"/>
        </w:rPr>
      </w:pPr>
    </w:p>
    <w:p w14:paraId="26DF7876" w14:textId="2F0C96C0" w:rsidR="00A06F81" w:rsidRPr="001C0889" w:rsidRDefault="4284F1CD" w:rsidP="0071734D">
      <w:pPr>
        <w:spacing w:before="100" w:after="100" w:line="360" w:lineRule="auto"/>
        <w:contextualSpacing/>
        <w:jc w:val="both"/>
        <w:rPr>
          <w:rFonts w:ascii="Calibri" w:eastAsia="Calibri" w:hAnsi="Calibri" w:cs="Calibri"/>
          <w:sz w:val="24"/>
          <w:szCs w:val="24"/>
        </w:rPr>
      </w:pPr>
      <w:r w:rsidRPr="001C0889">
        <w:rPr>
          <w:rFonts w:ascii="Calibri" w:eastAsia="Calibri" w:hAnsi="Calibri" w:cs="Calibri"/>
          <w:sz w:val="24"/>
          <w:szCs w:val="24"/>
        </w:rPr>
        <w:t xml:space="preserve">Then, thanks to the </w:t>
      </w:r>
      <w:r w:rsidR="053113AB" w:rsidRPr="001C0889">
        <w:rPr>
          <w:rFonts w:ascii="Calibri" w:eastAsia="Calibri" w:hAnsi="Calibri" w:cs="Calibri"/>
          <w:sz w:val="24"/>
          <w:szCs w:val="24"/>
        </w:rPr>
        <w:t>classmate</w:t>
      </w:r>
      <w:r w:rsidR="5E0BEF0C" w:rsidRPr="001C0889">
        <w:rPr>
          <w:rFonts w:ascii="Calibri" w:eastAsia="Calibri" w:hAnsi="Calibri" w:cs="Calibri"/>
          <w:sz w:val="24"/>
          <w:szCs w:val="24"/>
        </w:rPr>
        <w:t>s</w:t>
      </w:r>
      <w:r w:rsidRPr="001C0889">
        <w:rPr>
          <w:rFonts w:ascii="Calibri" w:eastAsia="Calibri" w:hAnsi="Calibri" w:cs="Calibri"/>
          <w:sz w:val="24"/>
          <w:szCs w:val="24"/>
        </w:rPr>
        <w:t xml:space="preserve"> of GIS and EO for their help and valuable suggestions during the project. It is your support and co-operation that enabled us to improve our project.</w:t>
      </w:r>
    </w:p>
    <w:p w14:paraId="5DC26EB3" w14:textId="461167FB" w:rsidR="00A06F81" w:rsidRDefault="4284F1CD" w:rsidP="0071734D">
      <w:pPr>
        <w:spacing w:before="100" w:after="100" w:line="360" w:lineRule="auto"/>
        <w:contextualSpacing/>
        <w:jc w:val="both"/>
        <w:rPr>
          <w:rFonts w:ascii="Calibri" w:eastAsia="Calibri" w:hAnsi="Calibri" w:cs="Calibri"/>
          <w:sz w:val="24"/>
          <w:szCs w:val="24"/>
        </w:rPr>
      </w:pPr>
      <w:r w:rsidRPr="001C0889">
        <w:rPr>
          <w:rFonts w:ascii="Calibri" w:eastAsia="Calibri" w:hAnsi="Calibri" w:cs="Calibri"/>
          <w:sz w:val="24"/>
          <w:szCs w:val="24"/>
        </w:rPr>
        <w:t>In addition, we would like to give special thanks to the UK Government and the Scottish Government for providing data support. This detailed and critical information has provided a solid foundation for this study.</w:t>
      </w:r>
    </w:p>
    <w:p w14:paraId="6FD5BD17" w14:textId="77777777" w:rsidR="00E572A3" w:rsidRPr="001C0889" w:rsidRDefault="00E572A3" w:rsidP="0071734D">
      <w:pPr>
        <w:spacing w:before="100" w:after="100" w:line="360" w:lineRule="auto"/>
        <w:contextualSpacing/>
        <w:jc w:val="both"/>
        <w:rPr>
          <w:rFonts w:ascii="Calibri" w:hAnsi="Calibri" w:cs="Calibri"/>
        </w:rPr>
      </w:pPr>
    </w:p>
    <w:p w14:paraId="4DB7ADE5" w14:textId="5223C4B5" w:rsidR="00A06F81" w:rsidRPr="001C0889" w:rsidRDefault="4284F1CD" w:rsidP="0071734D">
      <w:pPr>
        <w:spacing w:before="100" w:after="100" w:line="360" w:lineRule="auto"/>
        <w:contextualSpacing/>
        <w:jc w:val="both"/>
        <w:rPr>
          <w:rFonts w:ascii="Calibri" w:hAnsi="Calibri" w:cs="Calibri"/>
        </w:rPr>
      </w:pPr>
      <w:r w:rsidRPr="001C0889">
        <w:rPr>
          <w:rFonts w:ascii="Calibri" w:eastAsia="Calibri" w:hAnsi="Calibri" w:cs="Calibri"/>
          <w:sz w:val="24"/>
          <w:szCs w:val="24"/>
        </w:rPr>
        <w:t>Finally, we would like to pay tribute to all the experts, scholars and practitioners working in the field of flood management and urban greenspaces. Thank you for your selfless dedication and great contribution to flood management and environmental protection.</w:t>
      </w:r>
    </w:p>
    <w:p w14:paraId="4D2A338C" w14:textId="5E1960CF" w:rsidR="0538418D" w:rsidRPr="001C0889" w:rsidRDefault="0538418D" w:rsidP="00F56FEB">
      <w:pPr>
        <w:pStyle w:val="Heading1"/>
        <w:rPr>
          <w:rFonts w:ascii="Calibri" w:hAnsi="Calibri" w:cs="Calibri"/>
          <w:color w:val="000000" w:themeColor="text1"/>
          <w:sz w:val="28"/>
          <w:szCs w:val="28"/>
        </w:rPr>
      </w:pPr>
      <w:bookmarkStart w:id="3" w:name="_Toc1637079367"/>
      <w:bookmarkStart w:id="4" w:name="_Toc183695613"/>
      <w:bookmarkStart w:id="5" w:name="_Toc184303181"/>
      <w:r w:rsidRPr="001C0889">
        <w:rPr>
          <w:rFonts w:ascii="Calibri" w:hAnsi="Calibri" w:cs="Calibri"/>
          <w:color w:val="000000" w:themeColor="text1"/>
          <w:sz w:val="32"/>
          <w:szCs w:val="32"/>
        </w:rPr>
        <w:t>Abstract</w:t>
      </w:r>
      <w:bookmarkEnd w:id="3"/>
      <w:bookmarkEnd w:id="4"/>
      <w:bookmarkEnd w:id="5"/>
    </w:p>
    <w:p w14:paraId="1B33B1DA" w14:textId="6B031D57" w:rsidR="3D06AA5E" w:rsidRDefault="3D06AA5E" w:rsidP="72DF9382">
      <w:pPr>
        <w:spacing w:before="100" w:after="100" w:line="360" w:lineRule="auto"/>
        <w:contextualSpacing/>
        <w:jc w:val="both"/>
        <w:rPr>
          <w:rFonts w:ascii="Calibri" w:eastAsia="Calibri" w:hAnsi="Calibri" w:cs="Calibri"/>
          <w:sz w:val="24"/>
          <w:szCs w:val="24"/>
        </w:rPr>
      </w:pPr>
      <w:r w:rsidRPr="72DF9382">
        <w:rPr>
          <w:rFonts w:ascii="Calibri" w:eastAsia="Calibri" w:hAnsi="Calibri" w:cs="Calibri"/>
          <w:sz w:val="24"/>
          <w:szCs w:val="24"/>
        </w:rPr>
        <w:t xml:space="preserve">The aim of this study </w:t>
      </w:r>
      <w:r w:rsidR="00DF3BE3" w:rsidRPr="72DF9382">
        <w:rPr>
          <w:rFonts w:ascii="Calibri" w:eastAsia="Calibri" w:hAnsi="Calibri" w:cs="Calibri"/>
          <w:sz w:val="24"/>
          <w:szCs w:val="24"/>
        </w:rPr>
        <w:t>i</w:t>
      </w:r>
      <w:r w:rsidRPr="72DF9382">
        <w:rPr>
          <w:rFonts w:ascii="Calibri" w:eastAsia="Calibri" w:hAnsi="Calibri" w:cs="Calibri"/>
          <w:sz w:val="24"/>
          <w:szCs w:val="24"/>
        </w:rPr>
        <w:t xml:space="preserve">s to assess the quality of Edinburgh's greenspaces </w:t>
      </w:r>
      <w:r w:rsidR="002269FE" w:rsidRPr="72DF9382">
        <w:rPr>
          <w:rFonts w:ascii="Calibri" w:eastAsia="Calibri" w:hAnsi="Calibri" w:cs="Calibri"/>
          <w:sz w:val="24"/>
          <w:szCs w:val="24"/>
        </w:rPr>
        <w:t>through</w:t>
      </w:r>
      <w:r w:rsidRPr="72DF9382">
        <w:rPr>
          <w:rFonts w:ascii="Calibri" w:eastAsia="Calibri" w:hAnsi="Calibri" w:cs="Calibri"/>
          <w:sz w:val="24"/>
          <w:szCs w:val="24"/>
        </w:rPr>
        <w:t xml:space="preserve"> their relationship </w:t>
      </w:r>
      <w:r w:rsidR="00D56A7B" w:rsidRPr="72DF9382">
        <w:rPr>
          <w:rFonts w:ascii="Calibri" w:eastAsia="Calibri" w:hAnsi="Calibri" w:cs="Calibri"/>
          <w:sz w:val="24"/>
          <w:szCs w:val="24"/>
        </w:rPr>
        <w:t>to</w:t>
      </w:r>
      <w:r w:rsidRPr="72DF9382">
        <w:rPr>
          <w:rFonts w:ascii="Calibri" w:eastAsia="Calibri" w:hAnsi="Calibri" w:cs="Calibri"/>
          <w:sz w:val="24"/>
          <w:szCs w:val="24"/>
        </w:rPr>
        <w:t xml:space="preserve"> </w:t>
      </w:r>
      <w:r w:rsidR="00D56A7B" w:rsidRPr="72DF9382">
        <w:rPr>
          <w:rFonts w:ascii="Calibri" w:eastAsia="Calibri" w:hAnsi="Calibri" w:cs="Calibri"/>
          <w:sz w:val="24"/>
          <w:szCs w:val="24"/>
        </w:rPr>
        <w:t>environmental</w:t>
      </w:r>
      <w:r w:rsidRPr="72DF9382">
        <w:rPr>
          <w:rFonts w:ascii="Calibri" w:eastAsia="Calibri" w:hAnsi="Calibri" w:cs="Calibri"/>
          <w:sz w:val="24"/>
          <w:szCs w:val="24"/>
        </w:rPr>
        <w:t xml:space="preserve"> deprivation and flood management. Data sources include </w:t>
      </w:r>
      <w:r w:rsidR="00101CB9" w:rsidRPr="72DF9382">
        <w:rPr>
          <w:rFonts w:ascii="Calibri" w:eastAsia="Calibri" w:hAnsi="Calibri" w:cs="Calibri"/>
          <w:sz w:val="24"/>
          <w:szCs w:val="24"/>
        </w:rPr>
        <w:t>Scottish Index of Multiple Deprivation, the British Geological Survey, and the Ordnance Survey</w:t>
      </w:r>
      <w:r w:rsidRPr="72DF9382">
        <w:rPr>
          <w:rFonts w:ascii="Calibri" w:eastAsia="Calibri" w:hAnsi="Calibri" w:cs="Calibri"/>
          <w:sz w:val="24"/>
          <w:szCs w:val="24"/>
        </w:rPr>
        <w:t>.</w:t>
      </w:r>
      <w:r w:rsidR="00036261" w:rsidRPr="72DF9382">
        <w:rPr>
          <w:rFonts w:ascii="Calibri" w:eastAsia="Calibri" w:hAnsi="Calibri" w:cs="Calibri"/>
          <w:sz w:val="24"/>
          <w:szCs w:val="24"/>
        </w:rPr>
        <w:t xml:space="preserve"> </w:t>
      </w:r>
      <w:r w:rsidRPr="72DF9382">
        <w:rPr>
          <w:rFonts w:ascii="Calibri" w:eastAsia="Calibri" w:hAnsi="Calibri" w:cs="Calibri"/>
          <w:sz w:val="24"/>
          <w:szCs w:val="24"/>
        </w:rPr>
        <w:t>The study select</w:t>
      </w:r>
      <w:r w:rsidR="00B76A3C" w:rsidRPr="72DF9382">
        <w:rPr>
          <w:rFonts w:ascii="Calibri" w:eastAsia="Calibri" w:hAnsi="Calibri" w:cs="Calibri"/>
          <w:sz w:val="24"/>
          <w:szCs w:val="24"/>
        </w:rPr>
        <w:t>ed</w:t>
      </w:r>
      <w:r w:rsidRPr="72DF9382">
        <w:rPr>
          <w:rFonts w:ascii="Calibri" w:eastAsia="Calibri" w:hAnsi="Calibri" w:cs="Calibri"/>
          <w:sz w:val="24"/>
          <w:szCs w:val="24"/>
        </w:rPr>
        <w:t xml:space="preserve"> </w:t>
      </w:r>
      <w:r w:rsidR="00EB7052" w:rsidRPr="72DF9382">
        <w:rPr>
          <w:rFonts w:ascii="Calibri" w:eastAsia="Calibri" w:hAnsi="Calibri" w:cs="Calibri"/>
          <w:sz w:val="24"/>
          <w:szCs w:val="24"/>
        </w:rPr>
        <w:t>30</w:t>
      </w:r>
      <w:r w:rsidRPr="72DF9382">
        <w:rPr>
          <w:rFonts w:ascii="Calibri" w:eastAsia="Calibri" w:hAnsi="Calibri" w:cs="Calibri"/>
          <w:sz w:val="24"/>
          <w:szCs w:val="24"/>
        </w:rPr>
        <w:t xml:space="preserve"> </w:t>
      </w:r>
      <w:r w:rsidR="35F6083B" w:rsidRPr="255B7748">
        <w:rPr>
          <w:rFonts w:ascii="Calibri" w:eastAsia="Calibri" w:hAnsi="Calibri" w:cs="Calibri"/>
          <w:sz w:val="24"/>
          <w:szCs w:val="24"/>
        </w:rPr>
        <w:t>greenspaces</w:t>
      </w:r>
      <w:r w:rsidRPr="72DF9382">
        <w:rPr>
          <w:rFonts w:ascii="Calibri" w:eastAsia="Calibri" w:hAnsi="Calibri" w:cs="Calibri"/>
          <w:sz w:val="24"/>
          <w:szCs w:val="24"/>
        </w:rPr>
        <w:t xml:space="preserve"> in Edinburgh with the highest and lowest levels of deprivation </w:t>
      </w:r>
      <w:r w:rsidR="003D3F8F" w:rsidRPr="72DF9382">
        <w:rPr>
          <w:rFonts w:ascii="Calibri" w:eastAsia="Calibri" w:hAnsi="Calibri" w:cs="Calibri"/>
          <w:sz w:val="24"/>
          <w:szCs w:val="24"/>
        </w:rPr>
        <w:t>and</w:t>
      </w:r>
      <w:r w:rsidRPr="72DF9382">
        <w:rPr>
          <w:rFonts w:ascii="Calibri" w:eastAsia="Calibri" w:hAnsi="Calibri" w:cs="Calibri"/>
          <w:sz w:val="24"/>
          <w:szCs w:val="24"/>
        </w:rPr>
        <w:t xml:space="preserve"> flood risk area</w:t>
      </w:r>
      <w:r w:rsidR="003D3F8F" w:rsidRPr="72DF9382">
        <w:rPr>
          <w:rFonts w:ascii="Calibri" w:eastAsia="Calibri" w:hAnsi="Calibri" w:cs="Calibri"/>
          <w:sz w:val="24"/>
          <w:szCs w:val="24"/>
        </w:rPr>
        <w:t>s</w:t>
      </w:r>
      <w:r w:rsidRPr="72DF9382">
        <w:rPr>
          <w:rFonts w:ascii="Calibri" w:eastAsia="Calibri" w:hAnsi="Calibri" w:cs="Calibri"/>
          <w:sz w:val="24"/>
          <w:szCs w:val="24"/>
        </w:rPr>
        <w:t xml:space="preserve">, </w:t>
      </w:r>
      <w:bookmarkStart w:id="6" w:name="_Int_w66P6s3g"/>
      <w:proofErr w:type="gramStart"/>
      <w:r w:rsidR="00386F91" w:rsidRPr="72DF9382">
        <w:rPr>
          <w:rFonts w:ascii="Calibri" w:eastAsia="Calibri" w:hAnsi="Calibri" w:cs="Calibri"/>
          <w:sz w:val="24"/>
          <w:szCs w:val="24"/>
        </w:rPr>
        <w:t>in order to</w:t>
      </w:r>
      <w:bookmarkEnd w:id="6"/>
      <w:proofErr w:type="gramEnd"/>
      <w:r w:rsidRPr="72DF9382">
        <w:rPr>
          <w:rFonts w:ascii="Calibri" w:eastAsia="Calibri" w:hAnsi="Calibri" w:cs="Calibri"/>
          <w:sz w:val="24"/>
          <w:szCs w:val="24"/>
        </w:rPr>
        <w:t xml:space="preserve"> assess</w:t>
      </w:r>
      <w:r w:rsidR="00386F91" w:rsidRPr="72DF9382">
        <w:rPr>
          <w:rFonts w:ascii="Calibri" w:eastAsia="Calibri" w:hAnsi="Calibri" w:cs="Calibri"/>
          <w:sz w:val="24"/>
          <w:szCs w:val="24"/>
        </w:rPr>
        <w:t xml:space="preserve"> </w:t>
      </w:r>
      <w:r w:rsidRPr="72DF9382">
        <w:rPr>
          <w:rFonts w:ascii="Calibri" w:eastAsia="Calibri" w:hAnsi="Calibri" w:cs="Calibri"/>
          <w:sz w:val="24"/>
          <w:szCs w:val="24"/>
        </w:rPr>
        <w:t>the</w:t>
      </w:r>
      <w:r w:rsidR="00386F91" w:rsidRPr="72DF9382">
        <w:rPr>
          <w:rFonts w:ascii="Calibri" w:eastAsia="Calibri" w:hAnsi="Calibri" w:cs="Calibri"/>
          <w:sz w:val="24"/>
          <w:szCs w:val="24"/>
        </w:rPr>
        <w:t>ir quality.</w:t>
      </w:r>
      <w:r w:rsidRPr="72DF9382">
        <w:rPr>
          <w:rFonts w:ascii="Calibri" w:eastAsia="Calibri" w:hAnsi="Calibri" w:cs="Calibri"/>
          <w:sz w:val="24"/>
          <w:szCs w:val="24"/>
        </w:rPr>
        <w:t xml:space="preserve"> </w:t>
      </w:r>
      <w:r w:rsidR="0011722C">
        <w:rPr>
          <w:rFonts w:ascii="Calibri" w:eastAsia="Calibri" w:hAnsi="Calibri" w:cs="Calibri"/>
          <w:sz w:val="24"/>
          <w:szCs w:val="24"/>
        </w:rPr>
        <w:t>Six</w:t>
      </w:r>
      <w:r w:rsidR="000F53E5" w:rsidRPr="72DF9382">
        <w:rPr>
          <w:rFonts w:ascii="Calibri" w:eastAsia="Calibri" w:hAnsi="Calibri" w:cs="Calibri"/>
          <w:sz w:val="24"/>
          <w:szCs w:val="24"/>
        </w:rPr>
        <w:t xml:space="preserve"> metrics </w:t>
      </w:r>
      <w:r w:rsidR="004951D3" w:rsidRPr="72DF9382">
        <w:rPr>
          <w:rFonts w:ascii="Calibri" w:eastAsia="Calibri" w:hAnsi="Calibri" w:cs="Calibri"/>
          <w:sz w:val="24"/>
          <w:szCs w:val="24"/>
        </w:rPr>
        <w:t xml:space="preserve">are evaluated to </w:t>
      </w:r>
      <w:r w:rsidR="00977DF0" w:rsidRPr="72DF9382">
        <w:rPr>
          <w:rFonts w:ascii="Calibri" w:eastAsia="Calibri" w:hAnsi="Calibri" w:cs="Calibri"/>
          <w:sz w:val="24"/>
          <w:szCs w:val="24"/>
        </w:rPr>
        <w:t>determine</w:t>
      </w:r>
      <w:r w:rsidRPr="72DF9382">
        <w:rPr>
          <w:rFonts w:ascii="Calibri" w:eastAsia="Calibri" w:hAnsi="Calibri" w:cs="Calibri"/>
          <w:sz w:val="24"/>
          <w:szCs w:val="24"/>
        </w:rPr>
        <w:t xml:space="preserve"> </w:t>
      </w:r>
      <w:r w:rsidR="00146D43" w:rsidRPr="72DF9382">
        <w:rPr>
          <w:rFonts w:ascii="Calibri" w:eastAsia="Calibri" w:hAnsi="Calibri" w:cs="Calibri"/>
          <w:sz w:val="24"/>
          <w:szCs w:val="24"/>
        </w:rPr>
        <w:t>greenspace quality</w:t>
      </w:r>
      <w:r w:rsidRPr="72DF9382">
        <w:rPr>
          <w:rFonts w:ascii="Calibri" w:eastAsia="Calibri" w:hAnsi="Calibri" w:cs="Calibri"/>
          <w:sz w:val="24"/>
          <w:szCs w:val="24"/>
        </w:rPr>
        <w:t xml:space="preserve">: land cover, flood infrastructure, presence of water, slope, elevation, </w:t>
      </w:r>
      <w:r w:rsidR="00D57B8D" w:rsidRPr="72DF9382">
        <w:rPr>
          <w:rFonts w:ascii="Calibri" w:eastAsia="Calibri" w:hAnsi="Calibri" w:cs="Calibri"/>
          <w:sz w:val="24"/>
          <w:szCs w:val="24"/>
        </w:rPr>
        <w:t xml:space="preserve">and </w:t>
      </w:r>
      <w:r w:rsidRPr="72DF9382">
        <w:rPr>
          <w:rFonts w:ascii="Calibri" w:eastAsia="Calibri" w:hAnsi="Calibri" w:cs="Calibri"/>
          <w:sz w:val="24"/>
          <w:szCs w:val="24"/>
        </w:rPr>
        <w:t xml:space="preserve">connectivity. </w:t>
      </w:r>
      <w:r w:rsidR="512BB8E5" w:rsidRPr="255B7748">
        <w:rPr>
          <w:rFonts w:ascii="Calibri" w:eastAsia="Calibri" w:hAnsi="Calibri" w:cs="Calibri"/>
          <w:sz w:val="24"/>
          <w:szCs w:val="24"/>
        </w:rPr>
        <w:t xml:space="preserve">Then </w:t>
      </w:r>
      <w:r w:rsidR="7B7A280E" w:rsidRPr="255B7748">
        <w:rPr>
          <w:rFonts w:ascii="Calibri" w:eastAsia="Calibri" w:hAnsi="Calibri" w:cs="Calibri"/>
          <w:sz w:val="24"/>
          <w:szCs w:val="24"/>
        </w:rPr>
        <w:t>investigate</w:t>
      </w:r>
      <w:r w:rsidRPr="72DF9382">
        <w:rPr>
          <w:rFonts w:ascii="Calibri" w:eastAsia="Calibri" w:hAnsi="Calibri" w:cs="Calibri"/>
          <w:sz w:val="24"/>
          <w:szCs w:val="24"/>
        </w:rPr>
        <w:t xml:space="preserve"> the </w:t>
      </w:r>
      <w:r w:rsidR="7B7A280E" w:rsidRPr="255B7748">
        <w:rPr>
          <w:rFonts w:ascii="Calibri" w:eastAsia="Calibri" w:hAnsi="Calibri" w:cs="Calibri"/>
          <w:sz w:val="24"/>
          <w:szCs w:val="24"/>
        </w:rPr>
        <w:t>correlation between</w:t>
      </w:r>
      <w:r w:rsidRPr="72DF9382">
        <w:rPr>
          <w:rFonts w:ascii="Calibri" w:eastAsia="Calibri" w:hAnsi="Calibri" w:cs="Calibri"/>
          <w:sz w:val="24"/>
          <w:szCs w:val="24"/>
        </w:rPr>
        <w:t xml:space="preserve"> total score </w:t>
      </w:r>
      <w:r w:rsidR="7B7A280E" w:rsidRPr="255B7748">
        <w:rPr>
          <w:rFonts w:ascii="Calibri" w:eastAsia="Calibri" w:hAnsi="Calibri" w:cs="Calibri"/>
          <w:sz w:val="24"/>
          <w:szCs w:val="24"/>
        </w:rPr>
        <w:t xml:space="preserve">and SIMD and </w:t>
      </w:r>
      <w:r w:rsidRPr="72DF9382">
        <w:rPr>
          <w:rFonts w:ascii="Calibri" w:eastAsia="Calibri" w:hAnsi="Calibri" w:cs="Calibri"/>
          <w:sz w:val="24"/>
          <w:szCs w:val="24"/>
        </w:rPr>
        <w:t>flood risk</w:t>
      </w:r>
      <w:r w:rsidR="7B7A280E" w:rsidRPr="255B7748">
        <w:rPr>
          <w:rFonts w:ascii="Calibri" w:eastAsia="Calibri" w:hAnsi="Calibri" w:cs="Calibri"/>
          <w:sz w:val="24"/>
          <w:szCs w:val="24"/>
        </w:rPr>
        <w:t>.</w:t>
      </w:r>
      <w:r w:rsidRPr="72DF9382">
        <w:rPr>
          <w:rFonts w:ascii="Calibri" w:eastAsia="Calibri" w:hAnsi="Calibri" w:cs="Calibri"/>
          <w:sz w:val="24"/>
          <w:szCs w:val="24"/>
        </w:rPr>
        <w:t xml:space="preserve"> </w:t>
      </w:r>
      <w:r w:rsidR="0617D34D" w:rsidRPr="72DF9382">
        <w:rPr>
          <w:rFonts w:ascii="Calibri" w:eastAsia="Calibri" w:hAnsi="Calibri" w:cs="Calibri"/>
          <w:sz w:val="24"/>
          <w:szCs w:val="24"/>
        </w:rPr>
        <w:t xml:space="preserve">In addition, the study introduces 4 different weightings allocation methods, recalculates the total score by adjusting the weightings of 6 variables, and further conducts </w:t>
      </w:r>
      <w:r w:rsidR="5ABEF383" w:rsidRPr="255B7748">
        <w:rPr>
          <w:rFonts w:ascii="Calibri" w:eastAsia="Calibri" w:hAnsi="Calibri" w:cs="Calibri"/>
          <w:sz w:val="24"/>
          <w:szCs w:val="24"/>
        </w:rPr>
        <w:t>correlation</w:t>
      </w:r>
      <w:r w:rsidR="0617D34D" w:rsidRPr="72DF9382">
        <w:rPr>
          <w:rFonts w:ascii="Calibri" w:eastAsia="Calibri" w:hAnsi="Calibri" w:cs="Calibri"/>
          <w:sz w:val="24"/>
          <w:szCs w:val="24"/>
        </w:rPr>
        <w:t xml:space="preserve"> analysis.</w:t>
      </w:r>
    </w:p>
    <w:p w14:paraId="7C9DEA38" w14:textId="553706D3" w:rsidR="255B7748" w:rsidRDefault="255B7748" w:rsidP="255B7748">
      <w:pPr>
        <w:spacing w:before="100" w:after="100" w:line="360" w:lineRule="auto"/>
        <w:contextualSpacing/>
        <w:jc w:val="both"/>
        <w:rPr>
          <w:rFonts w:ascii="Calibri" w:eastAsia="Calibri" w:hAnsi="Calibri" w:cs="Calibri"/>
          <w:sz w:val="24"/>
          <w:szCs w:val="24"/>
        </w:rPr>
      </w:pPr>
    </w:p>
    <w:p w14:paraId="38CC931F" w14:textId="659B1E2E" w:rsidR="2485CF94" w:rsidRDefault="2485CF94" w:rsidP="4F97C934">
      <w:pPr>
        <w:spacing w:before="100" w:after="100" w:line="360" w:lineRule="auto"/>
        <w:contextualSpacing/>
        <w:jc w:val="both"/>
        <w:rPr>
          <w:rFonts w:ascii="Calibri" w:eastAsia="Calibri" w:hAnsi="Calibri" w:cs="Calibri"/>
          <w:sz w:val="24"/>
          <w:szCs w:val="24"/>
        </w:rPr>
      </w:pPr>
      <w:r w:rsidRPr="4F97C934">
        <w:rPr>
          <w:rFonts w:ascii="Calibri" w:eastAsia="Calibri" w:hAnsi="Calibri" w:cs="Calibri"/>
          <w:sz w:val="24"/>
          <w:szCs w:val="24"/>
        </w:rPr>
        <w:t xml:space="preserve">The results </w:t>
      </w:r>
      <w:r w:rsidRPr="72DF9382">
        <w:rPr>
          <w:rFonts w:ascii="Calibri" w:eastAsia="Calibri" w:hAnsi="Calibri" w:cs="Calibri"/>
          <w:sz w:val="24"/>
          <w:szCs w:val="24"/>
        </w:rPr>
        <w:t>show</w:t>
      </w:r>
      <w:r w:rsidRPr="4F97C934">
        <w:rPr>
          <w:rFonts w:ascii="Calibri" w:eastAsia="Calibri" w:hAnsi="Calibri" w:cs="Calibri"/>
          <w:sz w:val="24"/>
          <w:szCs w:val="24"/>
        </w:rPr>
        <w:t xml:space="preserve"> that the correlation between the initial score and the deprivation coefficient </w:t>
      </w:r>
      <w:r w:rsidR="2A912BFC" w:rsidRPr="72DF9382">
        <w:rPr>
          <w:rFonts w:ascii="Calibri" w:eastAsia="Calibri" w:hAnsi="Calibri" w:cs="Calibri"/>
          <w:sz w:val="24"/>
          <w:szCs w:val="24"/>
        </w:rPr>
        <w:t>is</w:t>
      </w:r>
      <w:r w:rsidRPr="72DF9382">
        <w:rPr>
          <w:rFonts w:ascii="Calibri" w:eastAsia="Calibri" w:hAnsi="Calibri" w:cs="Calibri"/>
          <w:sz w:val="24"/>
          <w:szCs w:val="24"/>
        </w:rPr>
        <w:t xml:space="preserve"> </w:t>
      </w:r>
      <w:r w:rsidR="3CD9AD99" w:rsidRPr="72DF9382">
        <w:rPr>
          <w:rFonts w:ascii="Calibri" w:eastAsia="Calibri" w:hAnsi="Calibri" w:cs="Calibri"/>
          <w:sz w:val="24"/>
          <w:szCs w:val="24"/>
        </w:rPr>
        <w:t>positive</w:t>
      </w:r>
      <w:r w:rsidRPr="4F97C934">
        <w:rPr>
          <w:rFonts w:ascii="Calibri" w:eastAsia="Calibri" w:hAnsi="Calibri" w:cs="Calibri"/>
          <w:sz w:val="24"/>
          <w:szCs w:val="24"/>
        </w:rPr>
        <w:t xml:space="preserve"> and the correlation between the initial score and the flood risk coefficient </w:t>
      </w:r>
      <w:r w:rsidR="06ADA8CF" w:rsidRPr="72DF9382">
        <w:rPr>
          <w:rFonts w:ascii="Calibri" w:eastAsia="Calibri" w:hAnsi="Calibri" w:cs="Calibri"/>
          <w:sz w:val="24"/>
          <w:szCs w:val="24"/>
        </w:rPr>
        <w:t>i</w:t>
      </w:r>
      <w:r w:rsidRPr="72DF9382">
        <w:rPr>
          <w:rFonts w:ascii="Calibri" w:eastAsia="Calibri" w:hAnsi="Calibri" w:cs="Calibri"/>
          <w:sz w:val="24"/>
          <w:szCs w:val="24"/>
        </w:rPr>
        <w:t xml:space="preserve">s </w:t>
      </w:r>
      <w:r w:rsidR="4BEC2BA8" w:rsidRPr="72DF9382">
        <w:rPr>
          <w:rFonts w:ascii="Calibri" w:eastAsia="Calibri" w:hAnsi="Calibri" w:cs="Calibri"/>
          <w:sz w:val="24"/>
          <w:szCs w:val="24"/>
        </w:rPr>
        <w:t>negative</w:t>
      </w:r>
      <w:r w:rsidR="60F650B4" w:rsidRPr="72DF9382">
        <w:rPr>
          <w:rFonts w:ascii="Calibri" w:eastAsia="Calibri" w:hAnsi="Calibri" w:cs="Calibri"/>
          <w:sz w:val="24"/>
          <w:szCs w:val="24"/>
        </w:rPr>
        <w:t>, but</w:t>
      </w:r>
      <w:r w:rsidRPr="72DF9382">
        <w:rPr>
          <w:rFonts w:ascii="Calibri" w:eastAsia="Calibri" w:hAnsi="Calibri" w:cs="Calibri"/>
          <w:sz w:val="24"/>
          <w:szCs w:val="24"/>
        </w:rPr>
        <w:t xml:space="preserve"> the </w:t>
      </w:r>
      <w:r w:rsidR="38130B93" w:rsidRPr="72DF9382">
        <w:rPr>
          <w:rFonts w:ascii="Calibri" w:eastAsia="Calibri" w:hAnsi="Calibri" w:cs="Calibri"/>
          <w:sz w:val="24"/>
          <w:szCs w:val="24"/>
        </w:rPr>
        <w:t>result</w:t>
      </w:r>
      <w:r w:rsidRPr="72DF9382">
        <w:rPr>
          <w:rFonts w:ascii="Calibri" w:eastAsia="Calibri" w:hAnsi="Calibri" w:cs="Calibri"/>
          <w:sz w:val="24"/>
          <w:szCs w:val="24"/>
        </w:rPr>
        <w:t xml:space="preserve"> </w:t>
      </w:r>
      <w:r w:rsidR="55E2C563" w:rsidRPr="72DF9382">
        <w:rPr>
          <w:rFonts w:ascii="Calibri" w:eastAsia="Calibri" w:hAnsi="Calibri" w:cs="Calibri"/>
          <w:sz w:val="24"/>
          <w:szCs w:val="24"/>
        </w:rPr>
        <w:t>is</w:t>
      </w:r>
      <w:r w:rsidRPr="4F97C934">
        <w:rPr>
          <w:rFonts w:ascii="Calibri" w:eastAsia="Calibri" w:hAnsi="Calibri" w:cs="Calibri"/>
          <w:sz w:val="24"/>
          <w:szCs w:val="24"/>
        </w:rPr>
        <w:t xml:space="preserve"> not significant (p&gt;0.05</w:t>
      </w:r>
      <w:r w:rsidRPr="72DF9382">
        <w:rPr>
          <w:rFonts w:ascii="Calibri" w:eastAsia="Calibri" w:hAnsi="Calibri" w:cs="Calibri"/>
          <w:sz w:val="24"/>
          <w:szCs w:val="24"/>
        </w:rPr>
        <w:t>)</w:t>
      </w:r>
      <w:r w:rsidR="015DB426" w:rsidRPr="72DF9382">
        <w:rPr>
          <w:rFonts w:ascii="Calibri" w:eastAsia="Calibri" w:hAnsi="Calibri" w:cs="Calibri"/>
          <w:sz w:val="24"/>
          <w:szCs w:val="24"/>
        </w:rPr>
        <w:t>. However,</w:t>
      </w:r>
      <w:r w:rsidRPr="4F97C934">
        <w:rPr>
          <w:rFonts w:ascii="Calibri" w:eastAsia="Calibri" w:hAnsi="Calibri" w:cs="Calibri"/>
          <w:sz w:val="24"/>
          <w:szCs w:val="24"/>
        </w:rPr>
        <w:t xml:space="preserve"> the correlation still </w:t>
      </w:r>
      <w:r w:rsidR="540F7910" w:rsidRPr="72DF9382">
        <w:rPr>
          <w:rFonts w:ascii="Calibri" w:eastAsia="Calibri" w:hAnsi="Calibri" w:cs="Calibri"/>
          <w:sz w:val="24"/>
          <w:szCs w:val="24"/>
        </w:rPr>
        <w:t>suggests</w:t>
      </w:r>
      <w:r w:rsidRPr="4F97C934">
        <w:rPr>
          <w:rFonts w:ascii="Calibri" w:eastAsia="Calibri" w:hAnsi="Calibri" w:cs="Calibri"/>
          <w:sz w:val="24"/>
          <w:szCs w:val="24"/>
        </w:rPr>
        <w:t xml:space="preserve"> that the improvement of </w:t>
      </w:r>
      <w:r w:rsidR="0A2DF8AF" w:rsidRPr="255B7748">
        <w:rPr>
          <w:rFonts w:ascii="Calibri" w:eastAsia="Calibri" w:hAnsi="Calibri" w:cs="Calibri"/>
          <w:sz w:val="24"/>
          <w:szCs w:val="24"/>
        </w:rPr>
        <w:t>greenspace</w:t>
      </w:r>
      <w:r w:rsidRPr="4F97C934">
        <w:rPr>
          <w:rFonts w:ascii="Calibri" w:eastAsia="Calibri" w:hAnsi="Calibri" w:cs="Calibri"/>
          <w:sz w:val="24"/>
          <w:szCs w:val="24"/>
        </w:rPr>
        <w:t xml:space="preserve"> quality </w:t>
      </w:r>
      <w:r w:rsidRPr="72DF9382">
        <w:rPr>
          <w:rFonts w:ascii="Calibri" w:eastAsia="Calibri" w:hAnsi="Calibri" w:cs="Calibri"/>
          <w:sz w:val="24"/>
          <w:szCs w:val="24"/>
        </w:rPr>
        <w:t>ha</w:t>
      </w:r>
      <w:r w:rsidR="77B1662D" w:rsidRPr="72DF9382">
        <w:rPr>
          <w:rFonts w:ascii="Calibri" w:eastAsia="Calibri" w:hAnsi="Calibri" w:cs="Calibri"/>
          <w:sz w:val="24"/>
          <w:szCs w:val="24"/>
        </w:rPr>
        <w:t>s</w:t>
      </w:r>
      <w:r w:rsidRPr="4F97C934">
        <w:rPr>
          <w:rFonts w:ascii="Calibri" w:eastAsia="Calibri" w:hAnsi="Calibri" w:cs="Calibri"/>
          <w:sz w:val="24"/>
          <w:szCs w:val="24"/>
        </w:rPr>
        <w:t xml:space="preserve"> the possibility of inhibiting the degree of deprivation and flood risk.  The future research direction may need to make the following improvements: increase the sample size of </w:t>
      </w:r>
      <w:r w:rsidR="30AAFBA7" w:rsidRPr="255B7748">
        <w:rPr>
          <w:rFonts w:ascii="Calibri" w:eastAsia="Calibri" w:hAnsi="Calibri" w:cs="Calibri"/>
          <w:sz w:val="24"/>
          <w:szCs w:val="24"/>
        </w:rPr>
        <w:t>greenspace</w:t>
      </w:r>
      <w:r w:rsidRPr="4F97C934">
        <w:rPr>
          <w:rFonts w:ascii="Calibri" w:eastAsia="Calibri" w:hAnsi="Calibri" w:cs="Calibri"/>
          <w:sz w:val="24"/>
          <w:szCs w:val="24"/>
        </w:rPr>
        <w:t xml:space="preserve"> in Edinburgh and select cities with less </w:t>
      </w:r>
      <w:r w:rsidR="7776B4B6" w:rsidRPr="255B7748">
        <w:rPr>
          <w:rFonts w:ascii="Calibri" w:eastAsia="Calibri" w:hAnsi="Calibri" w:cs="Calibri"/>
          <w:sz w:val="24"/>
          <w:szCs w:val="24"/>
        </w:rPr>
        <w:t>greenspace</w:t>
      </w:r>
      <w:r w:rsidRPr="4F97C934">
        <w:rPr>
          <w:rFonts w:ascii="Calibri" w:eastAsia="Calibri" w:hAnsi="Calibri" w:cs="Calibri"/>
          <w:sz w:val="24"/>
          <w:szCs w:val="24"/>
        </w:rPr>
        <w:t xml:space="preserve"> in the same region for additional analysis (Glasgow, Dundee, etc.), and compare them with Edinburgh.</w:t>
      </w:r>
    </w:p>
    <w:p w14:paraId="04DAE8FA" w14:textId="05B73163" w:rsidR="00A06F81" w:rsidRPr="001C0889" w:rsidRDefault="00A06F81" w:rsidP="00E85F51">
      <w:pPr>
        <w:spacing w:line="360" w:lineRule="auto"/>
        <w:contextualSpacing/>
        <w:rPr>
          <w:rFonts w:ascii="Calibri" w:hAnsi="Calibri" w:cs="Calibri"/>
        </w:rPr>
      </w:pPr>
    </w:p>
    <w:p w14:paraId="72C70A03" w14:textId="77777777" w:rsidR="00A06F81" w:rsidRPr="001C0889" w:rsidRDefault="00A06F81" w:rsidP="00E85F51">
      <w:pPr>
        <w:spacing w:line="360" w:lineRule="auto"/>
        <w:contextualSpacing/>
        <w:rPr>
          <w:rFonts w:ascii="Calibri" w:hAnsi="Calibri" w:cs="Calibri"/>
        </w:rPr>
      </w:pPr>
    </w:p>
    <w:p w14:paraId="7428D667" w14:textId="77777777" w:rsidR="00A06F81" w:rsidRPr="001C0889" w:rsidRDefault="00A06F81" w:rsidP="00E85F51">
      <w:pPr>
        <w:spacing w:line="360" w:lineRule="auto"/>
        <w:contextualSpacing/>
        <w:rPr>
          <w:rFonts w:ascii="Calibri" w:hAnsi="Calibri" w:cs="Calibri"/>
        </w:rPr>
      </w:pPr>
    </w:p>
    <w:p w14:paraId="2ECAB810" w14:textId="77777777" w:rsidR="00A06F81" w:rsidRPr="001C0889" w:rsidRDefault="00A06F81" w:rsidP="00E85F51">
      <w:pPr>
        <w:spacing w:line="360" w:lineRule="auto"/>
        <w:contextualSpacing/>
        <w:rPr>
          <w:rFonts w:ascii="Calibri" w:hAnsi="Calibri" w:cs="Calibri"/>
        </w:rPr>
      </w:pPr>
    </w:p>
    <w:p w14:paraId="5F40738A" w14:textId="77777777" w:rsidR="00A06F81" w:rsidRPr="001C0889" w:rsidRDefault="00A06F81" w:rsidP="00E85F51">
      <w:pPr>
        <w:spacing w:line="360" w:lineRule="auto"/>
        <w:contextualSpacing/>
        <w:rPr>
          <w:rFonts w:ascii="Calibri" w:hAnsi="Calibri" w:cs="Calibri"/>
        </w:rPr>
      </w:pPr>
    </w:p>
    <w:p w14:paraId="20272760" w14:textId="77777777" w:rsidR="00A06F81" w:rsidRPr="001C0889" w:rsidRDefault="00A06F81" w:rsidP="00E85F51">
      <w:pPr>
        <w:spacing w:line="360" w:lineRule="auto"/>
        <w:contextualSpacing/>
        <w:rPr>
          <w:rFonts w:ascii="Calibri" w:hAnsi="Calibri" w:cs="Calibri"/>
        </w:rPr>
      </w:pPr>
    </w:p>
    <w:p w14:paraId="47D37541" w14:textId="77777777" w:rsidR="00A06F81" w:rsidRPr="001C0889" w:rsidRDefault="00A06F81" w:rsidP="00E85F51">
      <w:pPr>
        <w:spacing w:line="360" w:lineRule="auto"/>
        <w:contextualSpacing/>
        <w:rPr>
          <w:rFonts w:ascii="Calibri" w:hAnsi="Calibri" w:cs="Calibri"/>
        </w:rPr>
      </w:pPr>
    </w:p>
    <w:p w14:paraId="17CC26D8" w14:textId="77777777" w:rsidR="00A06F81" w:rsidRPr="001C0889" w:rsidRDefault="00A06F81" w:rsidP="00E85F51">
      <w:pPr>
        <w:spacing w:line="360" w:lineRule="auto"/>
        <w:contextualSpacing/>
        <w:rPr>
          <w:rFonts w:ascii="Calibri" w:hAnsi="Calibri" w:cs="Calibri"/>
        </w:rPr>
      </w:pPr>
    </w:p>
    <w:p w14:paraId="6EF4DB7C" w14:textId="5E177995" w:rsidR="00A06F81" w:rsidRPr="001C0889" w:rsidRDefault="00A06F81" w:rsidP="00E85F51">
      <w:pPr>
        <w:spacing w:line="360" w:lineRule="auto"/>
        <w:contextualSpacing/>
        <w:rPr>
          <w:rFonts w:ascii="Calibri" w:hAnsi="Calibri" w:cs="Calibri"/>
        </w:rPr>
      </w:pPr>
    </w:p>
    <w:p w14:paraId="349B7EDA" w14:textId="3108B83A" w:rsidR="00A06F81" w:rsidRDefault="001C587E" w:rsidP="00AC3EB5">
      <w:pPr>
        <w:pStyle w:val="Heading1"/>
        <w:spacing w:line="360" w:lineRule="auto"/>
        <w:contextualSpacing/>
        <w:rPr>
          <w:rFonts w:ascii="Calibri" w:hAnsi="Calibri" w:cs="Calibri"/>
          <w:color w:val="000000" w:themeColor="text1"/>
          <w:sz w:val="32"/>
          <w:szCs w:val="32"/>
        </w:rPr>
      </w:pPr>
      <w:r w:rsidRPr="16BB725E">
        <w:rPr>
          <w:rFonts w:ascii="Calibri" w:hAnsi="Calibri" w:cs="Calibri"/>
          <w:color w:val="000000" w:themeColor="text1"/>
          <w:sz w:val="32"/>
          <w:szCs w:val="32"/>
        </w:rPr>
        <w:br w:type="column"/>
      </w:r>
      <w:bookmarkStart w:id="7" w:name="_Toc184303182"/>
      <w:r w:rsidR="27046C2A" w:rsidRPr="16BB725E">
        <w:rPr>
          <w:rFonts w:ascii="Calibri" w:hAnsi="Calibri" w:cs="Calibri"/>
          <w:color w:val="000000" w:themeColor="text1"/>
          <w:sz w:val="32"/>
          <w:szCs w:val="32"/>
        </w:rPr>
        <w:lastRenderedPageBreak/>
        <w:t>Table of Contents, Tables and Figures</w:t>
      </w:r>
      <w:bookmarkEnd w:id="7"/>
    </w:p>
    <w:p w14:paraId="2BBDA353" w14:textId="3D4CE0D4" w:rsidR="00436173" w:rsidRPr="00060B6A" w:rsidRDefault="00436173">
      <w:pPr>
        <w:pStyle w:val="TOC1"/>
        <w:tabs>
          <w:tab w:val="right" w:leader="dot" w:pos="9016"/>
        </w:tabs>
        <w:rPr>
          <w:rFonts w:ascii="Calibri" w:hAnsi="Calibri" w:cs="Calibri"/>
          <w:b w:val="0"/>
          <w:bCs w:val="0"/>
          <w:i w:val="0"/>
          <w:iCs w:val="0"/>
          <w:sz w:val="32"/>
          <w:szCs w:val="32"/>
        </w:rPr>
      </w:pPr>
      <w:r w:rsidRPr="00060B6A">
        <w:rPr>
          <w:rFonts w:ascii="Calibri" w:hAnsi="Calibri" w:cs="Calibri"/>
          <w:b w:val="0"/>
          <w:bCs w:val="0"/>
          <w:i w:val="0"/>
          <w:iCs w:val="0"/>
          <w:sz w:val="32"/>
          <w:szCs w:val="32"/>
        </w:rPr>
        <w:t>Contents</w:t>
      </w:r>
    </w:p>
    <w:p w14:paraId="57EB17C5" w14:textId="3E21142E" w:rsidR="008A3344" w:rsidRPr="008A3344" w:rsidRDefault="00CE6F63">
      <w:pPr>
        <w:pStyle w:val="TOC1"/>
        <w:tabs>
          <w:tab w:val="right" w:leader="dot" w:pos="9016"/>
        </w:tabs>
        <w:rPr>
          <w:rFonts w:ascii="Calibri" w:eastAsiaTheme="minorEastAsia" w:hAnsi="Calibri" w:cs="Calibri"/>
          <w:b w:val="0"/>
          <w:bCs w:val="0"/>
          <w:i w:val="0"/>
          <w:iCs w:val="0"/>
          <w:noProof/>
          <w:lang w:val="en-US"/>
        </w:rPr>
      </w:pPr>
      <w:r w:rsidRPr="008A3344">
        <w:rPr>
          <w:rFonts w:ascii="Calibri" w:hAnsi="Calibri" w:cs="Calibri"/>
        </w:rPr>
        <w:fldChar w:fldCharType="begin"/>
      </w:r>
      <w:r w:rsidRPr="008A3344">
        <w:rPr>
          <w:rFonts w:ascii="Calibri" w:hAnsi="Calibri" w:cs="Calibri"/>
        </w:rPr>
        <w:instrText xml:space="preserve"> TOC \o "1-2" \u </w:instrText>
      </w:r>
      <w:r w:rsidRPr="008A3344">
        <w:rPr>
          <w:rFonts w:ascii="Calibri" w:hAnsi="Calibri" w:cs="Calibri"/>
        </w:rPr>
        <w:fldChar w:fldCharType="separate"/>
      </w:r>
      <w:r w:rsidR="008A3344" w:rsidRPr="008A3344">
        <w:rPr>
          <w:rFonts w:ascii="Calibri" w:hAnsi="Calibri" w:cs="Calibri"/>
          <w:b w:val="0"/>
          <w:bCs w:val="0"/>
          <w:i w:val="0"/>
          <w:iCs w:val="0"/>
          <w:noProof/>
        </w:rPr>
        <w:t>Acknowledgements</w:t>
      </w:r>
      <w:r w:rsidR="008A3344" w:rsidRPr="008A3344">
        <w:rPr>
          <w:rFonts w:ascii="Calibri" w:hAnsi="Calibri" w:cs="Calibri"/>
          <w:b w:val="0"/>
          <w:bCs w:val="0"/>
          <w:i w:val="0"/>
          <w:iCs w:val="0"/>
          <w:noProof/>
        </w:rPr>
        <w:tab/>
      </w:r>
      <w:r w:rsidR="008A3344" w:rsidRPr="008A3344">
        <w:rPr>
          <w:rFonts w:ascii="Calibri" w:hAnsi="Calibri" w:cs="Calibri"/>
          <w:b w:val="0"/>
          <w:bCs w:val="0"/>
          <w:i w:val="0"/>
          <w:iCs w:val="0"/>
          <w:noProof/>
        </w:rPr>
        <w:fldChar w:fldCharType="begin"/>
      </w:r>
      <w:r w:rsidR="008A3344" w:rsidRPr="008A3344">
        <w:rPr>
          <w:rFonts w:ascii="Calibri" w:hAnsi="Calibri" w:cs="Calibri"/>
          <w:b w:val="0"/>
          <w:bCs w:val="0"/>
          <w:i w:val="0"/>
          <w:iCs w:val="0"/>
          <w:noProof/>
        </w:rPr>
        <w:instrText xml:space="preserve"> PAGEREF _Toc184303180 \h </w:instrText>
      </w:r>
      <w:r w:rsidR="008A3344" w:rsidRPr="008A3344">
        <w:rPr>
          <w:rFonts w:ascii="Calibri" w:hAnsi="Calibri" w:cs="Calibri"/>
          <w:b w:val="0"/>
          <w:bCs w:val="0"/>
          <w:i w:val="0"/>
          <w:iCs w:val="0"/>
          <w:noProof/>
        </w:rPr>
      </w:r>
      <w:r w:rsidR="008A3344" w:rsidRPr="008A3344">
        <w:rPr>
          <w:rFonts w:ascii="Calibri" w:hAnsi="Calibri" w:cs="Calibri"/>
          <w:b w:val="0"/>
          <w:bCs w:val="0"/>
          <w:i w:val="0"/>
          <w:iCs w:val="0"/>
          <w:noProof/>
        </w:rPr>
        <w:fldChar w:fldCharType="separate"/>
      </w:r>
      <w:r w:rsidR="008A3344" w:rsidRPr="008A3344">
        <w:rPr>
          <w:rFonts w:ascii="Calibri" w:hAnsi="Calibri" w:cs="Calibri"/>
          <w:b w:val="0"/>
          <w:bCs w:val="0"/>
          <w:i w:val="0"/>
          <w:iCs w:val="0"/>
          <w:noProof/>
        </w:rPr>
        <w:t>1</w:t>
      </w:r>
      <w:r w:rsidR="008A3344" w:rsidRPr="008A3344">
        <w:rPr>
          <w:rFonts w:ascii="Calibri" w:hAnsi="Calibri" w:cs="Calibri"/>
          <w:b w:val="0"/>
          <w:bCs w:val="0"/>
          <w:i w:val="0"/>
          <w:iCs w:val="0"/>
          <w:noProof/>
        </w:rPr>
        <w:fldChar w:fldCharType="end"/>
      </w:r>
    </w:p>
    <w:p w14:paraId="70FBCEA2" w14:textId="10C2107A" w:rsidR="008A3344" w:rsidRPr="008A3344" w:rsidRDefault="008A3344">
      <w:pPr>
        <w:pStyle w:val="TOC1"/>
        <w:tabs>
          <w:tab w:val="right" w:leader="dot" w:pos="9016"/>
        </w:tabs>
        <w:rPr>
          <w:rFonts w:ascii="Calibri" w:eastAsiaTheme="minorEastAsia" w:hAnsi="Calibri" w:cs="Calibri"/>
          <w:b w:val="0"/>
          <w:bCs w:val="0"/>
          <w:i w:val="0"/>
          <w:iCs w:val="0"/>
          <w:noProof/>
          <w:lang w:val="en-US"/>
        </w:rPr>
      </w:pPr>
      <w:r w:rsidRPr="008A3344">
        <w:rPr>
          <w:rFonts w:ascii="Calibri" w:hAnsi="Calibri" w:cs="Calibri"/>
          <w:b w:val="0"/>
          <w:bCs w:val="0"/>
          <w:i w:val="0"/>
          <w:iCs w:val="0"/>
          <w:noProof/>
          <w:color w:val="000000" w:themeColor="text1"/>
        </w:rPr>
        <w:t>Abstract</w:t>
      </w:r>
      <w:r w:rsidRPr="008A3344">
        <w:rPr>
          <w:rFonts w:ascii="Calibri" w:hAnsi="Calibri" w:cs="Calibri"/>
          <w:b w:val="0"/>
          <w:bCs w:val="0"/>
          <w:i w:val="0"/>
          <w:iCs w:val="0"/>
          <w:noProof/>
        </w:rPr>
        <w:tab/>
      </w:r>
      <w:r w:rsidRPr="008A3344">
        <w:rPr>
          <w:rFonts w:ascii="Calibri" w:hAnsi="Calibri" w:cs="Calibri"/>
          <w:b w:val="0"/>
          <w:bCs w:val="0"/>
          <w:i w:val="0"/>
          <w:iCs w:val="0"/>
          <w:noProof/>
        </w:rPr>
        <w:fldChar w:fldCharType="begin"/>
      </w:r>
      <w:r w:rsidRPr="008A3344">
        <w:rPr>
          <w:rFonts w:ascii="Calibri" w:hAnsi="Calibri" w:cs="Calibri"/>
          <w:b w:val="0"/>
          <w:bCs w:val="0"/>
          <w:i w:val="0"/>
          <w:iCs w:val="0"/>
          <w:noProof/>
        </w:rPr>
        <w:instrText xml:space="preserve"> PAGEREF _Toc184303181 \h </w:instrText>
      </w:r>
      <w:r w:rsidRPr="008A3344">
        <w:rPr>
          <w:rFonts w:ascii="Calibri" w:hAnsi="Calibri" w:cs="Calibri"/>
          <w:b w:val="0"/>
          <w:bCs w:val="0"/>
          <w:i w:val="0"/>
          <w:iCs w:val="0"/>
          <w:noProof/>
        </w:rPr>
      </w:r>
      <w:r w:rsidRPr="008A3344">
        <w:rPr>
          <w:rFonts w:ascii="Calibri" w:hAnsi="Calibri" w:cs="Calibri"/>
          <w:b w:val="0"/>
          <w:bCs w:val="0"/>
          <w:i w:val="0"/>
          <w:iCs w:val="0"/>
          <w:noProof/>
        </w:rPr>
        <w:fldChar w:fldCharType="separate"/>
      </w:r>
      <w:r w:rsidRPr="008A3344">
        <w:rPr>
          <w:rFonts w:ascii="Calibri" w:hAnsi="Calibri" w:cs="Calibri"/>
          <w:b w:val="0"/>
          <w:bCs w:val="0"/>
          <w:i w:val="0"/>
          <w:iCs w:val="0"/>
          <w:noProof/>
        </w:rPr>
        <w:t>1</w:t>
      </w:r>
      <w:r w:rsidRPr="008A3344">
        <w:rPr>
          <w:rFonts w:ascii="Calibri" w:hAnsi="Calibri" w:cs="Calibri"/>
          <w:b w:val="0"/>
          <w:bCs w:val="0"/>
          <w:i w:val="0"/>
          <w:iCs w:val="0"/>
          <w:noProof/>
        </w:rPr>
        <w:fldChar w:fldCharType="end"/>
      </w:r>
    </w:p>
    <w:p w14:paraId="0733168A" w14:textId="39D6F461" w:rsidR="008A3344" w:rsidRPr="008A3344" w:rsidRDefault="008A3344">
      <w:pPr>
        <w:pStyle w:val="TOC1"/>
        <w:tabs>
          <w:tab w:val="right" w:leader="dot" w:pos="9016"/>
        </w:tabs>
        <w:rPr>
          <w:rFonts w:ascii="Calibri" w:eastAsiaTheme="minorEastAsia" w:hAnsi="Calibri" w:cs="Calibri"/>
          <w:b w:val="0"/>
          <w:bCs w:val="0"/>
          <w:i w:val="0"/>
          <w:iCs w:val="0"/>
          <w:noProof/>
          <w:lang w:val="en-US"/>
        </w:rPr>
      </w:pPr>
      <w:r w:rsidRPr="008A3344">
        <w:rPr>
          <w:rFonts w:ascii="Calibri" w:hAnsi="Calibri" w:cs="Calibri"/>
          <w:b w:val="0"/>
          <w:bCs w:val="0"/>
          <w:i w:val="0"/>
          <w:iCs w:val="0"/>
          <w:noProof/>
          <w:color w:val="000000" w:themeColor="text1"/>
        </w:rPr>
        <w:t>Table of Contents, Tables and Figures</w:t>
      </w:r>
      <w:r w:rsidRPr="008A3344">
        <w:rPr>
          <w:rFonts w:ascii="Calibri" w:hAnsi="Calibri" w:cs="Calibri"/>
          <w:b w:val="0"/>
          <w:bCs w:val="0"/>
          <w:i w:val="0"/>
          <w:iCs w:val="0"/>
          <w:noProof/>
        </w:rPr>
        <w:tab/>
      </w:r>
      <w:r w:rsidRPr="008A3344">
        <w:rPr>
          <w:rFonts w:ascii="Calibri" w:hAnsi="Calibri" w:cs="Calibri"/>
          <w:b w:val="0"/>
          <w:bCs w:val="0"/>
          <w:i w:val="0"/>
          <w:iCs w:val="0"/>
          <w:noProof/>
        </w:rPr>
        <w:fldChar w:fldCharType="begin"/>
      </w:r>
      <w:r w:rsidRPr="008A3344">
        <w:rPr>
          <w:rFonts w:ascii="Calibri" w:hAnsi="Calibri" w:cs="Calibri"/>
          <w:b w:val="0"/>
          <w:bCs w:val="0"/>
          <w:i w:val="0"/>
          <w:iCs w:val="0"/>
          <w:noProof/>
        </w:rPr>
        <w:instrText xml:space="preserve"> PAGEREF _Toc184303182 \h </w:instrText>
      </w:r>
      <w:r w:rsidRPr="008A3344">
        <w:rPr>
          <w:rFonts w:ascii="Calibri" w:hAnsi="Calibri" w:cs="Calibri"/>
          <w:b w:val="0"/>
          <w:bCs w:val="0"/>
          <w:i w:val="0"/>
          <w:iCs w:val="0"/>
          <w:noProof/>
        </w:rPr>
      </w:r>
      <w:r w:rsidRPr="008A3344">
        <w:rPr>
          <w:rFonts w:ascii="Calibri" w:hAnsi="Calibri" w:cs="Calibri"/>
          <w:b w:val="0"/>
          <w:bCs w:val="0"/>
          <w:i w:val="0"/>
          <w:iCs w:val="0"/>
          <w:noProof/>
        </w:rPr>
        <w:fldChar w:fldCharType="separate"/>
      </w:r>
      <w:r w:rsidRPr="008A3344">
        <w:rPr>
          <w:rFonts w:ascii="Calibri" w:hAnsi="Calibri" w:cs="Calibri"/>
          <w:b w:val="0"/>
          <w:bCs w:val="0"/>
          <w:i w:val="0"/>
          <w:iCs w:val="0"/>
          <w:noProof/>
        </w:rPr>
        <w:t>3</w:t>
      </w:r>
      <w:r w:rsidRPr="008A3344">
        <w:rPr>
          <w:rFonts w:ascii="Calibri" w:hAnsi="Calibri" w:cs="Calibri"/>
          <w:b w:val="0"/>
          <w:bCs w:val="0"/>
          <w:i w:val="0"/>
          <w:iCs w:val="0"/>
          <w:noProof/>
        </w:rPr>
        <w:fldChar w:fldCharType="end"/>
      </w:r>
    </w:p>
    <w:p w14:paraId="4DF45F02" w14:textId="4FC19367" w:rsidR="008A3344" w:rsidRPr="008A3344" w:rsidRDefault="008A3344">
      <w:pPr>
        <w:pStyle w:val="TOC1"/>
        <w:tabs>
          <w:tab w:val="left" w:pos="660"/>
          <w:tab w:val="right" w:leader="dot" w:pos="9016"/>
        </w:tabs>
        <w:rPr>
          <w:rFonts w:ascii="Calibri" w:eastAsiaTheme="minorEastAsia" w:hAnsi="Calibri" w:cs="Calibri"/>
          <w:b w:val="0"/>
          <w:bCs w:val="0"/>
          <w:i w:val="0"/>
          <w:iCs w:val="0"/>
          <w:noProof/>
          <w:lang w:val="en-US"/>
        </w:rPr>
      </w:pPr>
      <w:r w:rsidRPr="008A3344">
        <w:rPr>
          <w:rFonts w:ascii="Calibri" w:hAnsi="Calibri" w:cs="Calibri"/>
          <w:b w:val="0"/>
          <w:bCs w:val="0"/>
          <w:i w:val="0"/>
          <w:iCs w:val="0"/>
          <w:noProof/>
        </w:rPr>
        <w:t>1.</w:t>
      </w:r>
      <w:r>
        <w:rPr>
          <w:rFonts w:ascii="Calibri" w:eastAsiaTheme="minorEastAsia" w:hAnsi="Calibri" w:cs="Calibri"/>
          <w:b w:val="0"/>
          <w:bCs w:val="0"/>
          <w:i w:val="0"/>
          <w:iCs w:val="0"/>
          <w:noProof/>
          <w:lang w:val="en-US"/>
        </w:rPr>
        <w:t xml:space="preserve"> </w:t>
      </w:r>
      <w:r w:rsidRPr="008A3344">
        <w:rPr>
          <w:rFonts w:ascii="Calibri" w:hAnsi="Calibri" w:cs="Calibri"/>
          <w:b w:val="0"/>
          <w:bCs w:val="0"/>
          <w:i w:val="0"/>
          <w:iCs w:val="0"/>
          <w:noProof/>
        </w:rPr>
        <w:t>Introduction</w:t>
      </w:r>
      <w:r w:rsidRPr="008A3344">
        <w:rPr>
          <w:rFonts w:ascii="Calibri" w:hAnsi="Calibri" w:cs="Calibri"/>
          <w:b w:val="0"/>
          <w:bCs w:val="0"/>
          <w:i w:val="0"/>
          <w:iCs w:val="0"/>
          <w:noProof/>
        </w:rPr>
        <w:tab/>
      </w:r>
      <w:r w:rsidRPr="008A3344">
        <w:rPr>
          <w:rFonts w:ascii="Calibri" w:hAnsi="Calibri" w:cs="Calibri"/>
          <w:b w:val="0"/>
          <w:bCs w:val="0"/>
          <w:i w:val="0"/>
          <w:iCs w:val="0"/>
          <w:noProof/>
        </w:rPr>
        <w:fldChar w:fldCharType="begin"/>
      </w:r>
      <w:r w:rsidRPr="008A3344">
        <w:rPr>
          <w:rFonts w:ascii="Calibri" w:hAnsi="Calibri" w:cs="Calibri"/>
          <w:b w:val="0"/>
          <w:bCs w:val="0"/>
          <w:i w:val="0"/>
          <w:iCs w:val="0"/>
          <w:noProof/>
        </w:rPr>
        <w:instrText xml:space="preserve"> PAGEREF _Toc184303183 \h </w:instrText>
      </w:r>
      <w:r w:rsidRPr="008A3344">
        <w:rPr>
          <w:rFonts w:ascii="Calibri" w:hAnsi="Calibri" w:cs="Calibri"/>
          <w:b w:val="0"/>
          <w:bCs w:val="0"/>
          <w:i w:val="0"/>
          <w:iCs w:val="0"/>
          <w:noProof/>
        </w:rPr>
      </w:r>
      <w:r w:rsidRPr="008A3344">
        <w:rPr>
          <w:rFonts w:ascii="Calibri" w:hAnsi="Calibri" w:cs="Calibri"/>
          <w:b w:val="0"/>
          <w:bCs w:val="0"/>
          <w:i w:val="0"/>
          <w:iCs w:val="0"/>
          <w:noProof/>
        </w:rPr>
        <w:fldChar w:fldCharType="separate"/>
      </w:r>
      <w:r w:rsidRPr="008A3344">
        <w:rPr>
          <w:rFonts w:ascii="Calibri" w:hAnsi="Calibri" w:cs="Calibri"/>
          <w:b w:val="0"/>
          <w:bCs w:val="0"/>
          <w:i w:val="0"/>
          <w:iCs w:val="0"/>
          <w:noProof/>
        </w:rPr>
        <w:t>5</w:t>
      </w:r>
      <w:r w:rsidRPr="008A3344">
        <w:rPr>
          <w:rFonts w:ascii="Calibri" w:hAnsi="Calibri" w:cs="Calibri"/>
          <w:b w:val="0"/>
          <w:bCs w:val="0"/>
          <w:i w:val="0"/>
          <w:iCs w:val="0"/>
          <w:noProof/>
        </w:rPr>
        <w:fldChar w:fldCharType="end"/>
      </w:r>
    </w:p>
    <w:p w14:paraId="32EDB661" w14:textId="5FF56046" w:rsidR="008A3344" w:rsidRPr="008A3344" w:rsidRDefault="008A3344">
      <w:pPr>
        <w:pStyle w:val="TOC1"/>
        <w:tabs>
          <w:tab w:val="left" w:pos="660"/>
          <w:tab w:val="right" w:leader="dot" w:pos="9016"/>
        </w:tabs>
        <w:rPr>
          <w:rFonts w:ascii="Calibri" w:eastAsiaTheme="minorEastAsia" w:hAnsi="Calibri" w:cs="Calibri"/>
          <w:b w:val="0"/>
          <w:bCs w:val="0"/>
          <w:i w:val="0"/>
          <w:iCs w:val="0"/>
          <w:noProof/>
          <w:lang w:val="en-US"/>
        </w:rPr>
      </w:pPr>
      <w:r w:rsidRPr="008A3344">
        <w:rPr>
          <w:rFonts w:ascii="Calibri" w:hAnsi="Calibri" w:cs="Calibri"/>
          <w:b w:val="0"/>
          <w:bCs w:val="0"/>
          <w:i w:val="0"/>
          <w:iCs w:val="0"/>
          <w:noProof/>
        </w:rPr>
        <w:t>2.</w:t>
      </w:r>
      <w:r>
        <w:rPr>
          <w:rFonts w:ascii="Calibri" w:eastAsiaTheme="minorEastAsia" w:hAnsi="Calibri" w:cs="Calibri"/>
          <w:b w:val="0"/>
          <w:bCs w:val="0"/>
          <w:i w:val="0"/>
          <w:iCs w:val="0"/>
          <w:noProof/>
          <w:lang w:val="en-US"/>
        </w:rPr>
        <w:t xml:space="preserve"> </w:t>
      </w:r>
      <w:r w:rsidRPr="008A3344">
        <w:rPr>
          <w:rFonts w:ascii="Calibri" w:hAnsi="Calibri" w:cs="Calibri"/>
          <w:b w:val="0"/>
          <w:bCs w:val="0"/>
          <w:i w:val="0"/>
          <w:iCs w:val="0"/>
          <w:noProof/>
        </w:rPr>
        <w:t>Literature Review</w:t>
      </w:r>
      <w:r w:rsidRPr="008A3344">
        <w:rPr>
          <w:rFonts w:ascii="Calibri" w:hAnsi="Calibri" w:cs="Calibri"/>
          <w:b w:val="0"/>
          <w:bCs w:val="0"/>
          <w:i w:val="0"/>
          <w:iCs w:val="0"/>
          <w:noProof/>
        </w:rPr>
        <w:tab/>
      </w:r>
      <w:r w:rsidRPr="008A3344">
        <w:rPr>
          <w:rFonts w:ascii="Calibri" w:hAnsi="Calibri" w:cs="Calibri"/>
          <w:b w:val="0"/>
          <w:bCs w:val="0"/>
          <w:i w:val="0"/>
          <w:iCs w:val="0"/>
          <w:noProof/>
        </w:rPr>
        <w:fldChar w:fldCharType="begin"/>
      </w:r>
      <w:r w:rsidRPr="008A3344">
        <w:rPr>
          <w:rFonts w:ascii="Calibri" w:hAnsi="Calibri" w:cs="Calibri"/>
          <w:b w:val="0"/>
          <w:bCs w:val="0"/>
          <w:i w:val="0"/>
          <w:iCs w:val="0"/>
          <w:noProof/>
        </w:rPr>
        <w:instrText xml:space="preserve"> PAGEREF _Toc184303184 \h </w:instrText>
      </w:r>
      <w:r w:rsidRPr="008A3344">
        <w:rPr>
          <w:rFonts w:ascii="Calibri" w:hAnsi="Calibri" w:cs="Calibri"/>
          <w:b w:val="0"/>
          <w:bCs w:val="0"/>
          <w:i w:val="0"/>
          <w:iCs w:val="0"/>
          <w:noProof/>
        </w:rPr>
      </w:r>
      <w:r w:rsidRPr="008A3344">
        <w:rPr>
          <w:rFonts w:ascii="Calibri" w:hAnsi="Calibri" w:cs="Calibri"/>
          <w:b w:val="0"/>
          <w:bCs w:val="0"/>
          <w:i w:val="0"/>
          <w:iCs w:val="0"/>
          <w:noProof/>
        </w:rPr>
        <w:fldChar w:fldCharType="separate"/>
      </w:r>
      <w:r w:rsidRPr="008A3344">
        <w:rPr>
          <w:rFonts w:ascii="Calibri" w:hAnsi="Calibri" w:cs="Calibri"/>
          <w:b w:val="0"/>
          <w:bCs w:val="0"/>
          <w:i w:val="0"/>
          <w:iCs w:val="0"/>
          <w:noProof/>
        </w:rPr>
        <w:t>5</w:t>
      </w:r>
      <w:r w:rsidRPr="008A3344">
        <w:rPr>
          <w:rFonts w:ascii="Calibri" w:hAnsi="Calibri" w:cs="Calibri"/>
          <w:b w:val="0"/>
          <w:bCs w:val="0"/>
          <w:i w:val="0"/>
          <w:iCs w:val="0"/>
          <w:noProof/>
        </w:rPr>
        <w:fldChar w:fldCharType="end"/>
      </w:r>
    </w:p>
    <w:p w14:paraId="647A7B3B" w14:textId="08B0C77E" w:rsidR="008A3344" w:rsidRPr="008A3344" w:rsidRDefault="008A3344">
      <w:pPr>
        <w:pStyle w:val="TOC1"/>
        <w:tabs>
          <w:tab w:val="left" w:pos="660"/>
          <w:tab w:val="right" w:leader="dot" w:pos="9016"/>
        </w:tabs>
        <w:rPr>
          <w:rFonts w:ascii="Calibri" w:eastAsiaTheme="minorEastAsia" w:hAnsi="Calibri" w:cs="Calibri"/>
          <w:b w:val="0"/>
          <w:bCs w:val="0"/>
          <w:i w:val="0"/>
          <w:iCs w:val="0"/>
          <w:noProof/>
          <w:lang w:val="en-US"/>
        </w:rPr>
      </w:pPr>
      <w:r w:rsidRPr="008A3344">
        <w:rPr>
          <w:rFonts w:ascii="Calibri" w:hAnsi="Calibri" w:cs="Calibri"/>
          <w:b w:val="0"/>
          <w:bCs w:val="0"/>
          <w:i w:val="0"/>
          <w:iCs w:val="0"/>
          <w:noProof/>
        </w:rPr>
        <w:t>3.</w:t>
      </w:r>
      <w:r>
        <w:rPr>
          <w:rFonts w:ascii="Calibri" w:eastAsiaTheme="minorEastAsia" w:hAnsi="Calibri" w:cs="Calibri"/>
          <w:b w:val="0"/>
          <w:bCs w:val="0"/>
          <w:i w:val="0"/>
          <w:iCs w:val="0"/>
          <w:noProof/>
          <w:lang w:val="en-US"/>
        </w:rPr>
        <w:t xml:space="preserve"> </w:t>
      </w:r>
      <w:r w:rsidRPr="008A3344">
        <w:rPr>
          <w:rFonts w:ascii="Calibri" w:hAnsi="Calibri" w:cs="Calibri"/>
          <w:b w:val="0"/>
          <w:bCs w:val="0"/>
          <w:i w:val="0"/>
          <w:iCs w:val="0"/>
          <w:noProof/>
        </w:rPr>
        <w:t>Methodology</w:t>
      </w:r>
      <w:r w:rsidRPr="008A3344">
        <w:rPr>
          <w:rFonts w:ascii="Calibri" w:hAnsi="Calibri" w:cs="Calibri"/>
          <w:b w:val="0"/>
          <w:bCs w:val="0"/>
          <w:i w:val="0"/>
          <w:iCs w:val="0"/>
          <w:noProof/>
        </w:rPr>
        <w:tab/>
      </w:r>
      <w:r w:rsidRPr="008A3344">
        <w:rPr>
          <w:rFonts w:ascii="Calibri" w:hAnsi="Calibri" w:cs="Calibri"/>
          <w:b w:val="0"/>
          <w:bCs w:val="0"/>
          <w:i w:val="0"/>
          <w:iCs w:val="0"/>
          <w:noProof/>
        </w:rPr>
        <w:fldChar w:fldCharType="begin"/>
      </w:r>
      <w:r w:rsidRPr="008A3344">
        <w:rPr>
          <w:rFonts w:ascii="Calibri" w:hAnsi="Calibri" w:cs="Calibri"/>
          <w:b w:val="0"/>
          <w:bCs w:val="0"/>
          <w:i w:val="0"/>
          <w:iCs w:val="0"/>
          <w:noProof/>
        </w:rPr>
        <w:instrText xml:space="preserve"> PAGEREF _Toc184303185 \h </w:instrText>
      </w:r>
      <w:r w:rsidRPr="008A3344">
        <w:rPr>
          <w:rFonts w:ascii="Calibri" w:hAnsi="Calibri" w:cs="Calibri"/>
          <w:b w:val="0"/>
          <w:bCs w:val="0"/>
          <w:i w:val="0"/>
          <w:iCs w:val="0"/>
          <w:noProof/>
        </w:rPr>
      </w:r>
      <w:r w:rsidRPr="008A3344">
        <w:rPr>
          <w:rFonts w:ascii="Calibri" w:hAnsi="Calibri" w:cs="Calibri"/>
          <w:b w:val="0"/>
          <w:bCs w:val="0"/>
          <w:i w:val="0"/>
          <w:iCs w:val="0"/>
          <w:noProof/>
        </w:rPr>
        <w:fldChar w:fldCharType="separate"/>
      </w:r>
      <w:r w:rsidRPr="008A3344">
        <w:rPr>
          <w:rFonts w:ascii="Calibri" w:hAnsi="Calibri" w:cs="Calibri"/>
          <w:b w:val="0"/>
          <w:bCs w:val="0"/>
          <w:i w:val="0"/>
          <w:iCs w:val="0"/>
          <w:noProof/>
        </w:rPr>
        <w:t>6</w:t>
      </w:r>
      <w:r w:rsidRPr="008A3344">
        <w:rPr>
          <w:rFonts w:ascii="Calibri" w:hAnsi="Calibri" w:cs="Calibri"/>
          <w:b w:val="0"/>
          <w:bCs w:val="0"/>
          <w:i w:val="0"/>
          <w:iCs w:val="0"/>
          <w:noProof/>
        </w:rPr>
        <w:fldChar w:fldCharType="end"/>
      </w:r>
    </w:p>
    <w:p w14:paraId="49D67806" w14:textId="7527D30E" w:rsidR="008A3344" w:rsidRPr="008A3344" w:rsidRDefault="008A3344">
      <w:pPr>
        <w:pStyle w:val="TOC2"/>
        <w:tabs>
          <w:tab w:val="right" w:leader="dot" w:pos="9016"/>
        </w:tabs>
        <w:rPr>
          <w:rFonts w:ascii="Calibri" w:eastAsiaTheme="minorEastAsia" w:hAnsi="Calibri" w:cs="Calibri"/>
          <w:b w:val="0"/>
          <w:bCs w:val="0"/>
          <w:noProof/>
          <w:sz w:val="24"/>
          <w:szCs w:val="24"/>
          <w:lang w:val="en-US"/>
        </w:rPr>
      </w:pPr>
      <w:r w:rsidRPr="008A3344">
        <w:rPr>
          <w:rFonts w:ascii="Calibri" w:hAnsi="Calibri" w:cs="Calibri"/>
          <w:b w:val="0"/>
          <w:bCs w:val="0"/>
          <w:noProof/>
        </w:rPr>
        <w:t>3.1 Data sources</w:t>
      </w:r>
      <w:r w:rsidRPr="008A3344">
        <w:rPr>
          <w:rFonts w:ascii="Calibri" w:hAnsi="Calibri" w:cs="Calibri"/>
          <w:b w:val="0"/>
          <w:bCs w:val="0"/>
          <w:noProof/>
        </w:rPr>
        <w:tab/>
      </w:r>
      <w:r w:rsidRPr="008A3344">
        <w:rPr>
          <w:rFonts w:ascii="Calibri" w:hAnsi="Calibri" w:cs="Calibri"/>
          <w:b w:val="0"/>
          <w:bCs w:val="0"/>
          <w:noProof/>
        </w:rPr>
        <w:fldChar w:fldCharType="begin"/>
      </w:r>
      <w:r w:rsidRPr="008A3344">
        <w:rPr>
          <w:rFonts w:ascii="Calibri" w:hAnsi="Calibri" w:cs="Calibri"/>
          <w:b w:val="0"/>
          <w:bCs w:val="0"/>
          <w:noProof/>
        </w:rPr>
        <w:instrText xml:space="preserve"> PAGEREF _Toc184303186 \h </w:instrText>
      </w:r>
      <w:r w:rsidRPr="008A3344">
        <w:rPr>
          <w:rFonts w:ascii="Calibri" w:hAnsi="Calibri" w:cs="Calibri"/>
          <w:b w:val="0"/>
          <w:bCs w:val="0"/>
          <w:noProof/>
        </w:rPr>
      </w:r>
      <w:r w:rsidRPr="008A3344">
        <w:rPr>
          <w:rFonts w:ascii="Calibri" w:hAnsi="Calibri" w:cs="Calibri"/>
          <w:b w:val="0"/>
          <w:bCs w:val="0"/>
          <w:noProof/>
        </w:rPr>
        <w:fldChar w:fldCharType="separate"/>
      </w:r>
      <w:r w:rsidRPr="008A3344">
        <w:rPr>
          <w:rFonts w:ascii="Calibri" w:hAnsi="Calibri" w:cs="Calibri"/>
          <w:b w:val="0"/>
          <w:bCs w:val="0"/>
          <w:noProof/>
        </w:rPr>
        <w:t>6</w:t>
      </w:r>
      <w:r w:rsidRPr="008A3344">
        <w:rPr>
          <w:rFonts w:ascii="Calibri" w:hAnsi="Calibri" w:cs="Calibri"/>
          <w:b w:val="0"/>
          <w:bCs w:val="0"/>
          <w:noProof/>
        </w:rPr>
        <w:fldChar w:fldCharType="end"/>
      </w:r>
    </w:p>
    <w:p w14:paraId="43C7661B" w14:textId="05FC73F7" w:rsidR="008A3344" w:rsidRPr="008A3344" w:rsidRDefault="008A3344">
      <w:pPr>
        <w:pStyle w:val="TOC2"/>
        <w:tabs>
          <w:tab w:val="right" w:leader="dot" w:pos="9016"/>
        </w:tabs>
        <w:rPr>
          <w:rFonts w:ascii="Calibri" w:eastAsiaTheme="minorEastAsia" w:hAnsi="Calibri" w:cs="Calibri"/>
          <w:b w:val="0"/>
          <w:bCs w:val="0"/>
          <w:noProof/>
          <w:sz w:val="24"/>
          <w:szCs w:val="24"/>
          <w:lang w:val="en-US"/>
        </w:rPr>
      </w:pPr>
      <w:r w:rsidRPr="008A3344">
        <w:rPr>
          <w:rFonts w:ascii="Calibri" w:hAnsi="Calibri" w:cs="Calibri"/>
          <w:b w:val="0"/>
          <w:bCs w:val="0"/>
          <w:noProof/>
        </w:rPr>
        <w:t>3.2 Site Selection and Map Digitisation</w:t>
      </w:r>
      <w:r w:rsidRPr="008A3344">
        <w:rPr>
          <w:rFonts w:ascii="Calibri" w:hAnsi="Calibri" w:cs="Calibri"/>
          <w:b w:val="0"/>
          <w:bCs w:val="0"/>
          <w:noProof/>
        </w:rPr>
        <w:tab/>
      </w:r>
      <w:r w:rsidRPr="008A3344">
        <w:rPr>
          <w:rFonts w:ascii="Calibri" w:hAnsi="Calibri" w:cs="Calibri"/>
          <w:b w:val="0"/>
          <w:bCs w:val="0"/>
          <w:noProof/>
        </w:rPr>
        <w:fldChar w:fldCharType="begin"/>
      </w:r>
      <w:r w:rsidRPr="008A3344">
        <w:rPr>
          <w:rFonts w:ascii="Calibri" w:hAnsi="Calibri" w:cs="Calibri"/>
          <w:b w:val="0"/>
          <w:bCs w:val="0"/>
          <w:noProof/>
        </w:rPr>
        <w:instrText xml:space="preserve"> PAGEREF _Toc184303187 \h </w:instrText>
      </w:r>
      <w:r w:rsidRPr="008A3344">
        <w:rPr>
          <w:rFonts w:ascii="Calibri" w:hAnsi="Calibri" w:cs="Calibri"/>
          <w:b w:val="0"/>
          <w:bCs w:val="0"/>
          <w:noProof/>
        </w:rPr>
      </w:r>
      <w:r w:rsidRPr="008A3344">
        <w:rPr>
          <w:rFonts w:ascii="Calibri" w:hAnsi="Calibri" w:cs="Calibri"/>
          <w:b w:val="0"/>
          <w:bCs w:val="0"/>
          <w:noProof/>
        </w:rPr>
        <w:fldChar w:fldCharType="separate"/>
      </w:r>
      <w:r w:rsidRPr="008A3344">
        <w:rPr>
          <w:rFonts w:ascii="Calibri" w:hAnsi="Calibri" w:cs="Calibri"/>
          <w:b w:val="0"/>
          <w:bCs w:val="0"/>
          <w:noProof/>
        </w:rPr>
        <w:t>6</w:t>
      </w:r>
      <w:r w:rsidRPr="008A3344">
        <w:rPr>
          <w:rFonts w:ascii="Calibri" w:hAnsi="Calibri" w:cs="Calibri"/>
          <w:b w:val="0"/>
          <w:bCs w:val="0"/>
          <w:noProof/>
        </w:rPr>
        <w:fldChar w:fldCharType="end"/>
      </w:r>
    </w:p>
    <w:p w14:paraId="53A4F12D" w14:textId="26A52BDE" w:rsidR="008A3344" w:rsidRPr="008A3344" w:rsidRDefault="008A3344">
      <w:pPr>
        <w:pStyle w:val="TOC2"/>
        <w:tabs>
          <w:tab w:val="right" w:leader="dot" w:pos="9016"/>
        </w:tabs>
        <w:rPr>
          <w:rFonts w:ascii="Calibri" w:eastAsiaTheme="minorEastAsia" w:hAnsi="Calibri" w:cs="Calibri"/>
          <w:b w:val="0"/>
          <w:bCs w:val="0"/>
          <w:noProof/>
          <w:sz w:val="24"/>
          <w:szCs w:val="24"/>
          <w:lang w:val="en-US"/>
        </w:rPr>
      </w:pPr>
      <w:r w:rsidRPr="008A3344">
        <w:rPr>
          <w:rFonts w:ascii="Calibri" w:hAnsi="Calibri" w:cs="Calibri"/>
          <w:b w:val="0"/>
          <w:bCs w:val="0"/>
          <w:noProof/>
        </w:rPr>
        <w:t>3.3 Scoring system and variable setting</w:t>
      </w:r>
      <w:r w:rsidRPr="008A3344">
        <w:rPr>
          <w:rFonts w:ascii="Calibri" w:hAnsi="Calibri" w:cs="Calibri"/>
          <w:b w:val="0"/>
          <w:bCs w:val="0"/>
          <w:noProof/>
        </w:rPr>
        <w:tab/>
      </w:r>
      <w:r w:rsidRPr="008A3344">
        <w:rPr>
          <w:rFonts w:ascii="Calibri" w:hAnsi="Calibri" w:cs="Calibri"/>
          <w:b w:val="0"/>
          <w:bCs w:val="0"/>
          <w:noProof/>
        </w:rPr>
        <w:fldChar w:fldCharType="begin"/>
      </w:r>
      <w:r w:rsidRPr="008A3344">
        <w:rPr>
          <w:rFonts w:ascii="Calibri" w:hAnsi="Calibri" w:cs="Calibri"/>
          <w:b w:val="0"/>
          <w:bCs w:val="0"/>
          <w:noProof/>
        </w:rPr>
        <w:instrText xml:space="preserve"> PAGEREF _Toc184303188 \h </w:instrText>
      </w:r>
      <w:r w:rsidRPr="008A3344">
        <w:rPr>
          <w:rFonts w:ascii="Calibri" w:hAnsi="Calibri" w:cs="Calibri"/>
          <w:b w:val="0"/>
          <w:bCs w:val="0"/>
          <w:noProof/>
        </w:rPr>
      </w:r>
      <w:r w:rsidRPr="008A3344">
        <w:rPr>
          <w:rFonts w:ascii="Calibri" w:hAnsi="Calibri" w:cs="Calibri"/>
          <w:b w:val="0"/>
          <w:bCs w:val="0"/>
          <w:noProof/>
        </w:rPr>
        <w:fldChar w:fldCharType="separate"/>
      </w:r>
      <w:r w:rsidRPr="008A3344">
        <w:rPr>
          <w:rFonts w:ascii="Calibri" w:hAnsi="Calibri" w:cs="Calibri"/>
          <w:b w:val="0"/>
          <w:bCs w:val="0"/>
          <w:noProof/>
        </w:rPr>
        <w:t>8</w:t>
      </w:r>
      <w:r w:rsidRPr="008A3344">
        <w:rPr>
          <w:rFonts w:ascii="Calibri" w:hAnsi="Calibri" w:cs="Calibri"/>
          <w:b w:val="0"/>
          <w:bCs w:val="0"/>
          <w:noProof/>
        </w:rPr>
        <w:fldChar w:fldCharType="end"/>
      </w:r>
    </w:p>
    <w:p w14:paraId="79C51D3E" w14:textId="5D31B7D6" w:rsidR="008A3344" w:rsidRPr="008A3344" w:rsidRDefault="008A3344">
      <w:pPr>
        <w:pStyle w:val="TOC2"/>
        <w:tabs>
          <w:tab w:val="right" w:leader="dot" w:pos="9016"/>
        </w:tabs>
        <w:rPr>
          <w:rFonts w:ascii="Calibri" w:eastAsiaTheme="minorEastAsia" w:hAnsi="Calibri" w:cs="Calibri"/>
          <w:b w:val="0"/>
          <w:bCs w:val="0"/>
          <w:noProof/>
          <w:sz w:val="24"/>
          <w:szCs w:val="24"/>
          <w:lang w:val="en-US"/>
        </w:rPr>
      </w:pPr>
      <w:r w:rsidRPr="008A3344">
        <w:rPr>
          <w:rFonts w:ascii="Calibri" w:hAnsi="Calibri" w:cs="Calibri"/>
          <w:b w:val="0"/>
          <w:bCs w:val="0"/>
          <w:noProof/>
        </w:rPr>
        <w:t>3.4 Correlation Analysis</w:t>
      </w:r>
      <w:r w:rsidRPr="008A3344">
        <w:rPr>
          <w:rFonts w:ascii="Calibri" w:hAnsi="Calibri" w:cs="Calibri"/>
          <w:b w:val="0"/>
          <w:bCs w:val="0"/>
          <w:noProof/>
        </w:rPr>
        <w:tab/>
      </w:r>
      <w:r w:rsidRPr="008A3344">
        <w:rPr>
          <w:rFonts w:ascii="Calibri" w:hAnsi="Calibri" w:cs="Calibri"/>
          <w:b w:val="0"/>
          <w:bCs w:val="0"/>
          <w:noProof/>
        </w:rPr>
        <w:fldChar w:fldCharType="begin"/>
      </w:r>
      <w:r w:rsidRPr="008A3344">
        <w:rPr>
          <w:rFonts w:ascii="Calibri" w:hAnsi="Calibri" w:cs="Calibri"/>
          <w:b w:val="0"/>
          <w:bCs w:val="0"/>
          <w:noProof/>
        </w:rPr>
        <w:instrText xml:space="preserve"> PAGEREF _Toc184303189 \h </w:instrText>
      </w:r>
      <w:r w:rsidRPr="008A3344">
        <w:rPr>
          <w:rFonts w:ascii="Calibri" w:hAnsi="Calibri" w:cs="Calibri"/>
          <w:b w:val="0"/>
          <w:bCs w:val="0"/>
          <w:noProof/>
        </w:rPr>
      </w:r>
      <w:r w:rsidRPr="008A3344">
        <w:rPr>
          <w:rFonts w:ascii="Calibri" w:hAnsi="Calibri" w:cs="Calibri"/>
          <w:b w:val="0"/>
          <w:bCs w:val="0"/>
          <w:noProof/>
        </w:rPr>
        <w:fldChar w:fldCharType="separate"/>
      </w:r>
      <w:r w:rsidRPr="008A3344">
        <w:rPr>
          <w:rFonts w:ascii="Calibri" w:hAnsi="Calibri" w:cs="Calibri"/>
          <w:b w:val="0"/>
          <w:bCs w:val="0"/>
          <w:noProof/>
        </w:rPr>
        <w:t>10</w:t>
      </w:r>
      <w:r w:rsidRPr="008A3344">
        <w:rPr>
          <w:rFonts w:ascii="Calibri" w:hAnsi="Calibri" w:cs="Calibri"/>
          <w:b w:val="0"/>
          <w:bCs w:val="0"/>
          <w:noProof/>
        </w:rPr>
        <w:fldChar w:fldCharType="end"/>
      </w:r>
    </w:p>
    <w:p w14:paraId="19FFC1D2" w14:textId="78CBD9F6" w:rsidR="008A3344" w:rsidRPr="008A3344" w:rsidRDefault="008A3344">
      <w:pPr>
        <w:pStyle w:val="TOC2"/>
        <w:tabs>
          <w:tab w:val="right" w:leader="dot" w:pos="9016"/>
        </w:tabs>
        <w:rPr>
          <w:rFonts w:ascii="Calibri" w:eastAsiaTheme="minorEastAsia" w:hAnsi="Calibri" w:cs="Calibri"/>
          <w:b w:val="0"/>
          <w:bCs w:val="0"/>
          <w:noProof/>
          <w:sz w:val="24"/>
          <w:szCs w:val="24"/>
          <w:lang w:val="en-US"/>
        </w:rPr>
      </w:pPr>
      <w:r w:rsidRPr="008A3344">
        <w:rPr>
          <w:rFonts w:ascii="Calibri" w:hAnsi="Calibri" w:cs="Calibri"/>
          <w:b w:val="0"/>
          <w:bCs w:val="0"/>
          <w:noProof/>
        </w:rPr>
        <w:t>3.5 Database Design and Queries</w:t>
      </w:r>
      <w:r w:rsidRPr="008A3344">
        <w:rPr>
          <w:rFonts w:ascii="Calibri" w:hAnsi="Calibri" w:cs="Calibri"/>
          <w:b w:val="0"/>
          <w:bCs w:val="0"/>
          <w:noProof/>
        </w:rPr>
        <w:tab/>
      </w:r>
      <w:r w:rsidRPr="008A3344">
        <w:rPr>
          <w:rFonts w:ascii="Calibri" w:hAnsi="Calibri" w:cs="Calibri"/>
          <w:b w:val="0"/>
          <w:bCs w:val="0"/>
          <w:noProof/>
        </w:rPr>
        <w:fldChar w:fldCharType="begin"/>
      </w:r>
      <w:r w:rsidRPr="008A3344">
        <w:rPr>
          <w:rFonts w:ascii="Calibri" w:hAnsi="Calibri" w:cs="Calibri"/>
          <w:b w:val="0"/>
          <w:bCs w:val="0"/>
          <w:noProof/>
        </w:rPr>
        <w:instrText xml:space="preserve"> PAGEREF _Toc184303190 \h </w:instrText>
      </w:r>
      <w:r w:rsidRPr="008A3344">
        <w:rPr>
          <w:rFonts w:ascii="Calibri" w:hAnsi="Calibri" w:cs="Calibri"/>
          <w:b w:val="0"/>
          <w:bCs w:val="0"/>
          <w:noProof/>
        </w:rPr>
      </w:r>
      <w:r w:rsidRPr="008A3344">
        <w:rPr>
          <w:rFonts w:ascii="Calibri" w:hAnsi="Calibri" w:cs="Calibri"/>
          <w:b w:val="0"/>
          <w:bCs w:val="0"/>
          <w:noProof/>
        </w:rPr>
        <w:fldChar w:fldCharType="separate"/>
      </w:r>
      <w:r w:rsidRPr="008A3344">
        <w:rPr>
          <w:rFonts w:ascii="Calibri" w:hAnsi="Calibri" w:cs="Calibri"/>
          <w:b w:val="0"/>
          <w:bCs w:val="0"/>
          <w:noProof/>
        </w:rPr>
        <w:t>12</w:t>
      </w:r>
      <w:r w:rsidRPr="008A3344">
        <w:rPr>
          <w:rFonts w:ascii="Calibri" w:hAnsi="Calibri" w:cs="Calibri"/>
          <w:b w:val="0"/>
          <w:bCs w:val="0"/>
          <w:noProof/>
        </w:rPr>
        <w:fldChar w:fldCharType="end"/>
      </w:r>
    </w:p>
    <w:p w14:paraId="03BB5728" w14:textId="74FD2211" w:rsidR="008A3344" w:rsidRPr="008A3344" w:rsidRDefault="008A3344">
      <w:pPr>
        <w:pStyle w:val="TOC1"/>
        <w:tabs>
          <w:tab w:val="left" w:pos="660"/>
          <w:tab w:val="right" w:leader="dot" w:pos="9016"/>
        </w:tabs>
        <w:rPr>
          <w:rFonts w:ascii="Calibri" w:eastAsiaTheme="minorEastAsia" w:hAnsi="Calibri" w:cs="Calibri"/>
          <w:b w:val="0"/>
          <w:bCs w:val="0"/>
          <w:i w:val="0"/>
          <w:iCs w:val="0"/>
          <w:noProof/>
          <w:lang w:val="en-US"/>
        </w:rPr>
      </w:pPr>
      <w:r w:rsidRPr="008A3344">
        <w:rPr>
          <w:rFonts w:ascii="Calibri" w:hAnsi="Calibri" w:cs="Calibri"/>
          <w:b w:val="0"/>
          <w:bCs w:val="0"/>
          <w:i w:val="0"/>
          <w:iCs w:val="0"/>
          <w:noProof/>
        </w:rPr>
        <w:t>4.</w:t>
      </w:r>
      <w:r>
        <w:rPr>
          <w:rFonts w:ascii="Calibri" w:eastAsiaTheme="minorEastAsia" w:hAnsi="Calibri" w:cs="Calibri"/>
          <w:b w:val="0"/>
          <w:bCs w:val="0"/>
          <w:i w:val="0"/>
          <w:iCs w:val="0"/>
          <w:noProof/>
          <w:lang w:val="en-US"/>
        </w:rPr>
        <w:t xml:space="preserve"> </w:t>
      </w:r>
      <w:r w:rsidRPr="008A3344">
        <w:rPr>
          <w:rFonts w:ascii="Calibri" w:hAnsi="Calibri" w:cs="Calibri"/>
          <w:b w:val="0"/>
          <w:bCs w:val="0"/>
          <w:i w:val="0"/>
          <w:iCs w:val="0"/>
          <w:noProof/>
        </w:rPr>
        <w:t>Results</w:t>
      </w:r>
      <w:r w:rsidRPr="008A3344">
        <w:rPr>
          <w:rFonts w:ascii="Calibri" w:hAnsi="Calibri" w:cs="Calibri"/>
          <w:b w:val="0"/>
          <w:bCs w:val="0"/>
          <w:i w:val="0"/>
          <w:iCs w:val="0"/>
          <w:noProof/>
        </w:rPr>
        <w:tab/>
      </w:r>
      <w:r w:rsidRPr="008A3344">
        <w:rPr>
          <w:rFonts w:ascii="Calibri" w:hAnsi="Calibri" w:cs="Calibri"/>
          <w:b w:val="0"/>
          <w:bCs w:val="0"/>
          <w:i w:val="0"/>
          <w:iCs w:val="0"/>
          <w:noProof/>
        </w:rPr>
        <w:fldChar w:fldCharType="begin"/>
      </w:r>
      <w:r w:rsidRPr="008A3344">
        <w:rPr>
          <w:rFonts w:ascii="Calibri" w:hAnsi="Calibri" w:cs="Calibri"/>
          <w:b w:val="0"/>
          <w:bCs w:val="0"/>
          <w:i w:val="0"/>
          <w:iCs w:val="0"/>
          <w:noProof/>
        </w:rPr>
        <w:instrText xml:space="preserve"> PAGEREF _Toc184303191 \h </w:instrText>
      </w:r>
      <w:r w:rsidRPr="008A3344">
        <w:rPr>
          <w:rFonts w:ascii="Calibri" w:hAnsi="Calibri" w:cs="Calibri"/>
          <w:b w:val="0"/>
          <w:bCs w:val="0"/>
          <w:i w:val="0"/>
          <w:iCs w:val="0"/>
          <w:noProof/>
        </w:rPr>
      </w:r>
      <w:r w:rsidRPr="008A3344">
        <w:rPr>
          <w:rFonts w:ascii="Calibri" w:hAnsi="Calibri" w:cs="Calibri"/>
          <w:b w:val="0"/>
          <w:bCs w:val="0"/>
          <w:i w:val="0"/>
          <w:iCs w:val="0"/>
          <w:noProof/>
        </w:rPr>
        <w:fldChar w:fldCharType="separate"/>
      </w:r>
      <w:r w:rsidRPr="008A3344">
        <w:rPr>
          <w:rFonts w:ascii="Calibri" w:hAnsi="Calibri" w:cs="Calibri"/>
          <w:b w:val="0"/>
          <w:bCs w:val="0"/>
          <w:i w:val="0"/>
          <w:iCs w:val="0"/>
          <w:noProof/>
        </w:rPr>
        <w:t>12</w:t>
      </w:r>
      <w:r w:rsidRPr="008A3344">
        <w:rPr>
          <w:rFonts w:ascii="Calibri" w:hAnsi="Calibri" w:cs="Calibri"/>
          <w:b w:val="0"/>
          <w:bCs w:val="0"/>
          <w:i w:val="0"/>
          <w:iCs w:val="0"/>
          <w:noProof/>
        </w:rPr>
        <w:fldChar w:fldCharType="end"/>
      </w:r>
    </w:p>
    <w:p w14:paraId="450B400B" w14:textId="55554322" w:rsidR="008A3344" w:rsidRPr="008A3344" w:rsidRDefault="008A3344">
      <w:pPr>
        <w:pStyle w:val="TOC1"/>
        <w:tabs>
          <w:tab w:val="left" w:pos="660"/>
          <w:tab w:val="right" w:leader="dot" w:pos="9016"/>
        </w:tabs>
        <w:rPr>
          <w:rFonts w:ascii="Calibri" w:eastAsiaTheme="minorEastAsia" w:hAnsi="Calibri" w:cs="Calibri"/>
          <w:b w:val="0"/>
          <w:bCs w:val="0"/>
          <w:i w:val="0"/>
          <w:iCs w:val="0"/>
          <w:noProof/>
          <w:lang w:val="en-US"/>
        </w:rPr>
      </w:pPr>
      <w:r w:rsidRPr="008A3344">
        <w:rPr>
          <w:rFonts w:ascii="Calibri" w:hAnsi="Calibri" w:cs="Calibri"/>
          <w:b w:val="0"/>
          <w:bCs w:val="0"/>
          <w:i w:val="0"/>
          <w:iCs w:val="0"/>
          <w:noProof/>
        </w:rPr>
        <w:t>5.</w:t>
      </w:r>
      <w:r>
        <w:rPr>
          <w:rFonts w:ascii="Calibri" w:eastAsiaTheme="minorEastAsia" w:hAnsi="Calibri" w:cs="Calibri"/>
          <w:b w:val="0"/>
          <w:bCs w:val="0"/>
          <w:i w:val="0"/>
          <w:iCs w:val="0"/>
          <w:noProof/>
          <w:lang w:val="en-US"/>
        </w:rPr>
        <w:t xml:space="preserve"> </w:t>
      </w:r>
      <w:r w:rsidRPr="008A3344">
        <w:rPr>
          <w:rFonts w:ascii="Calibri" w:hAnsi="Calibri" w:cs="Calibri"/>
          <w:b w:val="0"/>
          <w:bCs w:val="0"/>
          <w:i w:val="0"/>
          <w:iCs w:val="0"/>
          <w:noProof/>
        </w:rPr>
        <w:t>Discussion</w:t>
      </w:r>
      <w:r w:rsidRPr="008A3344">
        <w:rPr>
          <w:rFonts w:ascii="Calibri" w:hAnsi="Calibri" w:cs="Calibri"/>
          <w:b w:val="0"/>
          <w:bCs w:val="0"/>
          <w:i w:val="0"/>
          <w:iCs w:val="0"/>
          <w:noProof/>
        </w:rPr>
        <w:tab/>
      </w:r>
      <w:r w:rsidRPr="008A3344">
        <w:rPr>
          <w:rFonts w:ascii="Calibri" w:hAnsi="Calibri" w:cs="Calibri"/>
          <w:b w:val="0"/>
          <w:bCs w:val="0"/>
          <w:i w:val="0"/>
          <w:iCs w:val="0"/>
          <w:noProof/>
        </w:rPr>
        <w:fldChar w:fldCharType="begin"/>
      </w:r>
      <w:r w:rsidRPr="008A3344">
        <w:rPr>
          <w:rFonts w:ascii="Calibri" w:hAnsi="Calibri" w:cs="Calibri"/>
          <w:b w:val="0"/>
          <w:bCs w:val="0"/>
          <w:i w:val="0"/>
          <w:iCs w:val="0"/>
          <w:noProof/>
        </w:rPr>
        <w:instrText xml:space="preserve"> PAGEREF _Toc184303192 \h </w:instrText>
      </w:r>
      <w:r w:rsidRPr="008A3344">
        <w:rPr>
          <w:rFonts w:ascii="Calibri" w:hAnsi="Calibri" w:cs="Calibri"/>
          <w:b w:val="0"/>
          <w:bCs w:val="0"/>
          <w:i w:val="0"/>
          <w:iCs w:val="0"/>
          <w:noProof/>
        </w:rPr>
      </w:r>
      <w:r w:rsidRPr="008A3344">
        <w:rPr>
          <w:rFonts w:ascii="Calibri" w:hAnsi="Calibri" w:cs="Calibri"/>
          <w:b w:val="0"/>
          <w:bCs w:val="0"/>
          <w:i w:val="0"/>
          <w:iCs w:val="0"/>
          <w:noProof/>
        </w:rPr>
        <w:fldChar w:fldCharType="separate"/>
      </w:r>
      <w:r w:rsidRPr="008A3344">
        <w:rPr>
          <w:rFonts w:ascii="Calibri" w:hAnsi="Calibri" w:cs="Calibri"/>
          <w:b w:val="0"/>
          <w:bCs w:val="0"/>
          <w:i w:val="0"/>
          <w:iCs w:val="0"/>
          <w:noProof/>
        </w:rPr>
        <w:t>13</w:t>
      </w:r>
      <w:r w:rsidRPr="008A3344">
        <w:rPr>
          <w:rFonts w:ascii="Calibri" w:hAnsi="Calibri" w:cs="Calibri"/>
          <w:b w:val="0"/>
          <w:bCs w:val="0"/>
          <w:i w:val="0"/>
          <w:iCs w:val="0"/>
          <w:noProof/>
        </w:rPr>
        <w:fldChar w:fldCharType="end"/>
      </w:r>
    </w:p>
    <w:p w14:paraId="5BA4CDC5" w14:textId="0E2F1D76" w:rsidR="008A3344" w:rsidRPr="008A3344" w:rsidRDefault="008A3344">
      <w:pPr>
        <w:pStyle w:val="TOC1"/>
        <w:tabs>
          <w:tab w:val="left" w:pos="440"/>
          <w:tab w:val="right" w:leader="dot" w:pos="9016"/>
        </w:tabs>
        <w:rPr>
          <w:rFonts w:ascii="Calibri" w:eastAsiaTheme="minorEastAsia" w:hAnsi="Calibri" w:cs="Calibri"/>
          <w:b w:val="0"/>
          <w:bCs w:val="0"/>
          <w:i w:val="0"/>
          <w:iCs w:val="0"/>
          <w:noProof/>
          <w:lang w:val="en-US"/>
        </w:rPr>
      </w:pPr>
      <w:r w:rsidRPr="008A3344">
        <w:rPr>
          <w:rFonts w:ascii="Calibri" w:hAnsi="Calibri" w:cs="Calibri"/>
          <w:b w:val="0"/>
          <w:bCs w:val="0"/>
          <w:i w:val="0"/>
          <w:iCs w:val="0"/>
          <w:noProof/>
        </w:rPr>
        <w:t>6.</w:t>
      </w:r>
      <w:r>
        <w:rPr>
          <w:rFonts w:ascii="Calibri" w:eastAsiaTheme="minorEastAsia" w:hAnsi="Calibri" w:cs="Calibri"/>
          <w:b w:val="0"/>
          <w:bCs w:val="0"/>
          <w:i w:val="0"/>
          <w:iCs w:val="0"/>
          <w:noProof/>
          <w:lang w:val="en-US"/>
        </w:rPr>
        <w:t xml:space="preserve"> </w:t>
      </w:r>
      <w:r w:rsidRPr="008A3344">
        <w:rPr>
          <w:rFonts w:ascii="Calibri" w:hAnsi="Calibri" w:cs="Calibri"/>
          <w:b w:val="0"/>
          <w:bCs w:val="0"/>
          <w:i w:val="0"/>
          <w:iCs w:val="0"/>
          <w:noProof/>
        </w:rPr>
        <w:t>Conclusion</w:t>
      </w:r>
      <w:r w:rsidRPr="008A3344">
        <w:rPr>
          <w:rFonts w:ascii="Calibri" w:hAnsi="Calibri" w:cs="Calibri"/>
          <w:b w:val="0"/>
          <w:bCs w:val="0"/>
          <w:i w:val="0"/>
          <w:iCs w:val="0"/>
          <w:noProof/>
        </w:rPr>
        <w:tab/>
      </w:r>
      <w:r w:rsidRPr="008A3344">
        <w:rPr>
          <w:rFonts w:ascii="Calibri" w:hAnsi="Calibri" w:cs="Calibri"/>
          <w:b w:val="0"/>
          <w:bCs w:val="0"/>
          <w:i w:val="0"/>
          <w:iCs w:val="0"/>
          <w:noProof/>
        </w:rPr>
        <w:fldChar w:fldCharType="begin"/>
      </w:r>
      <w:r w:rsidRPr="008A3344">
        <w:rPr>
          <w:rFonts w:ascii="Calibri" w:hAnsi="Calibri" w:cs="Calibri"/>
          <w:b w:val="0"/>
          <w:bCs w:val="0"/>
          <w:i w:val="0"/>
          <w:iCs w:val="0"/>
          <w:noProof/>
        </w:rPr>
        <w:instrText xml:space="preserve"> PAGEREF _Toc184303193 \h </w:instrText>
      </w:r>
      <w:r w:rsidRPr="008A3344">
        <w:rPr>
          <w:rFonts w:ascii="Calibri" w:hAnsi="Calibri" w:cs="Calibri"/>
          <w:b w:val="0"/>
          <w:bCs w:val="0"/>
          <w:i w:val="0"/>
          <w:iCs w:val="0"/>
          <w:noProof/>
        </w:rPr>
      </w:r>
      <w:r w:rsidRPr="008A3344">
        <w:rPr>
          <w:rFonts w:ascii="Calibri" w:hAnsi="Calibri" w:cs="Calibri"/>
          <w:b w:val="0"/>
          <w:bCs w:val="0"/>
          <w:i w:val="0"/>
          <w:iCs w:val="0"/>
          <w:noProof/>
        </w:rPr>
        <w:fldChar w:fldCharType="separate"/>
      </w:r>
      <w:r w:rsidRPr="008A3344">
        <w:rPr>
          <w:rFonts w:ascii="Calibri" w:hAnsi="Calibri" w:cs="Calibri"/>
          <w:b w:val="0"/>
          <w:bCs w:val="0"/>
          <w:i w:val="0"/>
          <w:iCs w:val="0"/>
          <w:noProof/>
        </w:rPr>
        <w:t>14</w:t>
      </w:r>
      <w:r w:rsidRPr="008A3344">
        <w:rPr>
          <w:rFonts w:ascii="Calibri" w:hAnsi="Calibri" w:cs="Calibri"/>
          <w:b w:val="0"/>
          <w:bCs w:val="0"/>
          <w:i w:val="0"/>
          <w:iCs w:val="0"/>
          <w:noProof/>
        </w:rPr>
        <w:fldChar w:fldCharType="end"/>
      </w:r>
    </w:p>
    <w:p w14:paraId="5C76EE5C" w14:textId="07ABAE69" w:rsidR="008A3344" w:rsidRPr="008A3344" w:rsidRDefault="008A3344">
      <w:pPr>
        <w:pStyle w:val="TOC1"/>
        <w:tabs>
          <w:tab w:val="left" w:pos="660"/>
          <w:tab w:val="right" w:leader="dot" w:pos="9016"/>
        </w:tabs>
        <w:rPr>
          <w:rFonts w:ascii="Calibri" w:eastAsiaTheme="minorEastAsia" w:hAnsi="Calibri" w:cs="Calibri"/>
          <w:b w:val="0"/>
          <w:bCs w:val="0"/>
          <w:i w:val="0"/>
          <w:iCs w:val="0"/>
          <w:noProof/>
          <w:lang w:val="en-US"/>
        </w:rPr>
      </w:pPr>
      <w:r w:rsidRPr="008A3344">
        <w:rPr>
          <w:rFonts w:ascii="Calibri" w:hAnsi="Calibri" w:cs="Calibri"/>
          <w:b w:val="0"/>
          <w:bCs w:val="0"/>
          <w:i w:val="0"/>
          <w:iCs w:val="0"/>
          <w:noProof/>
        </w:rPr>
        <w:t>7.</w:t>
      </w:r>
      <w:r>
        <w:rPr>
          <w:rFonts w:ascii="Calibri" w:eastAsiaTheme="minorEastAsia" w:hAnsi="Calibri" w:cs="Calibri"/>
          <w:b w:val="0"/>
          <w:bCs w:val="0"/>
          <w:i w:val="0"/>
          <w:iCs w:val="0"/>
          <w:noProof/>
          <w:lang w:val="en-US"/>
        </w:rPr>
        <w:t xml:space="preserve"> </w:t>
      </w:r>
      <w:r w:rsidRPr="008A3344">
        <w:rPr>
          <w:rFonts w:ascii="Calibri" w:hAnsi="Calibri" w:cs="Calibri"/>
          <w:b w:val="0"/>
          <w:bCs w:val="0"/>
          <w:i w:val="0"/>
          <w:iCs w:val="0"/>
          <w:noProof/>
        </w:rPr>
        <w:t>References</w:t>
      </w:r>
      <w:r w:rsidRPr="008A3344">
        <w:rPr>
          <w:rFonts w:ascii="Calibri" w:hAnsi="Calibri" w:cs="Calibri"/>
          <w:b w:val="0"/>
          <w:bCs w:val="0"/>
          <w:i w:val="0"/>
          <w:iCs w:val="0"/>
          <w:noProof/>
        </w:rPr>
        <w:tab/>
      </w:r>
      <w:r w:rsidRPr="008A3344">
        <w:rPr>
          <w:rFonts w:ascii="Calibri" w:hAnsi="Calibri" w:cs="Calibri"/>
          <w:b w:val="0"/>
          <w:bCs w:val="0"/>
          <w:i w:val="0"/>
          <w:iCs w:val="0"/>
          <w:noProof/>
        </w:rPr>
        <w:fldChar w:fldCharType="begin"/>
      </w:r>
      <w:r w:rsidRPr="008A3344">
        <w:rPr>
          <w:rFonts w:ascii="Calibri" w:hAnsi="Calibri" w:cs="Calibri"/>
          <w:b w:val="0"/>
          <w:bCs w:val="0"/>
          <w:i w:val="0"/>
          <w:iCs w:val="0"/>
          <w:noProof/>
        </w:rPr>
        <w:instrText xml:space="preserve"> PAGEREF _Toc184303194 \h </w:instrText>
      </w:r>
      <w:r w:rsidRPr="008A3344">
        <w:rPr>
          <w:rFonts w:ascii="Calibri" w:hAnsi="Calibri" w:cs="Calibri"/>
          <w:b w:val="0"/>
          <w:bCs w:val="0"/>
          <w:i w:val="0"/>
          <w:iCs w:val="0"/>
          <w:noProof/>
        </w:rPr>
      </w:r>
      <w:r w:rsidRPr="008A3344">
        <w:rPr>
          <w:rFonts w:ascii="Calibri" w:hAnsi="Calibri" w:cs="Calibri"/>
          <w:b w:val="0"/>
          <w:bCs w:val="0"/>
          <w:i w:val="0"/>
          <w:iCs w:val="0"/>
          <w:noProof/>
        </w:rPr>
        <w:fldChar w:fldCharType="separate"/>
      </w:r>
      <w:r w:rsidRPr="008A3344">
        <w:rPr>
          <w:rFonts w:ascii="Calibri" w:hAnsi="Calibri" w:cs="Calibri"/>
          <w:b w:val="0"/>
          <w:bCs w:val="0"/>
          <w:i w:val="0"/>
          <w:iCs w:val="0"/>
          <w:noProof/>
        </w:rPr>
        <w:t>15</w:t>
      </w:r>
      <w:r w:rsidRPr="008A3344">
        <w:rPr>
          <w:rFonts w:ascii="Calibri" w:hAnsi="Calibri" w:cs="Calibri"/>
          <w:b w:val="0"/>
          <w:bCs w:val="0"/>
          <w:i w:val="0"/>
          <w:iCs w:val="0"/>
          <w:noProof/>
        </w:rPr>
        <w:fldChar w:fldCharType="end"/>
      </w:r>
    </w:p>
    <w:p w14:paraId="59A3198F" w14:textId="77D0B71C" w:rsidR="008A3344" w:rsidRPr="008A3344" w:rsidRDefault="008A3344">
      <w:pPr>
        <w:pStyle w:val="TOC1"/>
        <w:tabs>
          <w:tab w:val="right" w:leader="dot" w:pos="9016"/>
        </w:tabs>
        <w:rPr>
          <w:rFonts w:ascii="Calibri" w:eastAsiaTheme="minorEastAsia" w:hAnsi="Calibri" w:cs="Calibri"/>
          <w:b w:val="0"/>
          <w:bCs w:val="0"/>
          <w:i w:val="0"/>
          <w:iCs w:val="0"/>
          <w:noProof/>
          <w:lang w:val="en-US"/>
        </w:rPr>
      </w:pPr>
      <w:r w:rsidRPr="008A3344">
        <w:rPr>
          <w:rFonts w:ascii="Calibri" w:hAnsi="Calibri" w:cs="Calibri"/>
          <w:b w:val="0"/>
          <w:bCs w:val="0"/>
          <w:i w:val="0"/>
          <w:iCs w:val="0"/>
          <w:noProof/>
        </w:rPr>
        <w:t>Appendix A: Team Contributions</w:t>
      </w:r>
      <w:r w:rsidRPr="008A3344">
        <w:rPr>
          <w:rFonts w:ascii="Calibri" w:hAnsi="Calibri" w:cs="Calibri"/>
          <w:b w:val="0"/>
          <w:bCs w:val="0"/>
          <w:i w:val="0"/>
          <w:iCs w:val="0"/>
          <w:noProof/>
        </w:rPr>
        <w:tab/>
      </w:r>
      <w:r w:rsidRPr="008A3344">
        <w:rPr>
          <w:rFonts w:ascii="Calibri" w:hAnsi="Calibri" w:cs="Calibri"/>
          <w:b w:val="0"/>
          <w:bCs w:val="0"/>
          <w:i w:val="0"/>
          <w:iCs w:val="0"/>
          <w:noProof/>
        </w:rPr>
        <w:fldChar w:fldCharType="begin"/>
      </w:r>
      <w:r w:rsidRPr="008A3344">
        <w:rPr>
          <w:rFonts w:ascii="Calibri" w:hAnsi="Calibri" w:cs="Calibri"/>
          <w:b w:val="0"/>
          <w:bCs w:val="0"/>
          <w:i w:val="0"/>
          <w:iCs w:val="0"/>
          <w:noProof/>
        </w:rPr>
        <w:instrText xml:space="preserve"> PAGEREF _Toc184303195 \h </w:instrText>
      </w:r>
      <w:r w:rsidRPr="008A3344">
        <w:rPr>
          <w:rFonts w:ascii="Calibri" w:hAnsi="Calibri" w:cs="Calibri"/>
          <w:b w:val="0"/>
          <w:bCs w:val="0"/>
          <w:i w:val="0"/>
          <w:iCs w:val="0"/>
          <w:noProof/>
        </w:rPr>
      </w:r>
      <w:r w:rsidRPr="008A3344">
        <w:rPr>
          <w:rFonts w:ascii="Calibri" w:hAnsi="Calibri" w:cs="Calibri"/>
          <w:b w:val="0"/>
          <w:bCs w:val="0"/>
          <w:i w:val="0"/>
          <w:iCs w:val="0"/>
          <w:noProof/>
        </w:rPr>
        <w:fldChar w:fldCharType="separate"/>
      </w:r>
      <w:r w:rsidRPr="008A3344">
        <w:rPr>
          <w:rFonts w:ascii="Calibri" w:hAnsi="Calibri" w:cs="Calibri"/>
          <w:b w:val="0"/>
          <w:bCs w:val="0"/>
          <w:i w:val="0"/>
          <w:iCs w:val="0"/>
          <w:noProof/>
        </w:rPr>
        <w:t>18</w:t>
      </w:r>
      <w:r w:rsidRPr="008A3344">
        <w:rPr>
          <w:rFonts w:ascii="Calibri" w:hAnsi="Calibri" w:cs="Calibri"/>
          <w:b w:val="0"/>
          <w:bCs w:val="0"/>
          <w:i w:val="0"/>
          <w:iCs w:val="0"/>
          <w:noProof/>
        </w:rPr>
        <w:fldChar w:fldCharType="end"/>
      </w:r>
    </w:p>
    <w:p w14:paraId="6118707E" w14:textId="16B4B2F0" w:rsidR="008A3344" w:rsidRPr="008A3344" w:rsidRDefault="008A3344">
      <w:pPr>
        <w:pStyle w:val="TOC1"/>
        <w:tabs>
          <w:tab w:val="right" w:leader="dot" w:pos="9016"/>
        </w:tabs>
        <w:rPr>
          <w:rFonts w:ascii="Calibri" w:eastAsiaTheme="minorEastAsia" w:hAnsi="Calibri" w:cs="Calibri"/>
          <w:b w:val="0"/>
          <w:bCs w:val="0"/>
          <w:i w:val="0"/>
          <w:iCs w:val="0"/>
          <w:noProof/>
          <w:lang w:val="en-US"/>
        </w:rPr>
      </w:pPr>
      <w:r w:rsidRPr="008A3344">
        <w:rPr>
          <w:rFonts w:ascii="Calibri" w:hAnsi="Calibri" w:cs="Calibri"/>
          <w:b w:val="0"/>
          <w:bCs w:val="0"/>
          <w:i w:val="0"/>
          <w:iCs w:val="0"/>
          <w:noProof/>
        </w:rPr>
        <w:t>Appendix B: Oracle E-R Model</w:t>
      </w:r>
      <w:r w:rsidRPr="008A3344">
        <w:rPr>
          <w:rFonts w:ascii="Calibri" w:hAnsi="Calibri" w:cs="Calibri"/>
          <w:b w:val="0"/>
          <w:bCs w:val="0"/>
          <w:i w:val="0"/>
          <w:iCs w:val="0"/>
          <w:noProof/>
        </w:rPr>
        <w:tab/>
      </w:r>
      <w:r w:rsidRPr="008A3344">
        <w:rPr>
          <w:rFonts w:ascii="Calibri" w:hAnsi="Calibri" w:cs="Calibri"/>
          <w:b w:val="0"/>
          <w:bCs w:val="0"/>
          <w:i w:val="0"/>
          <w:iCs w:val="0"/>
          <w:noProof/>
        </w:rPr>
        <w:fldChar w:fldCharType="begin"/>
      </w:r>
      <w:r w:rsidRPr="008A3344">
        <w:rPr>
          <w:rFonts w:ascii="Calibri" w:hAnsi="Calibri" w:cs="Calibri"/>
          <w:b w:val="0"/>
          <w:bCs w:val="0"/>
          <w:i w:val="0"/>
          <w:iCs w:val="0"/>
          <w:noProof/>
        </w:rPr>
        <w:instrText xml:space="preserve"> PAGEREF _Toc184303196 \h </w:instrText>
      </w:r>
      <w:r w:rsidRPr="008A3344">
        <w:rPr>
          <w:rFonts w:ascii="Calibri" w:hAnsi="Calibri" w:cs="Calibri"/>
          <w:b w:val="0"/>
          <w:bCs w:val="0"/>
          <w:i w:val="0"/>
          <w:iCs w:val="0"/>
          <w:noProof/>
        </w:rPr>
      </w:r>
      <w:r w:rsidRPr="008A3344">
        <w:rPr>
          <w:rFonts w:ascii="Calibri" w:hAnsi="Calibri" w:cs="Calibri"/>
          <w:b w:val="0"/>
          <w:bCs w:val="0"/>
          <w:i w:val="0"/>
          <w:iCs w:val="0"/>
          <w:noProof/>
        </w:rPr>
        <w:fldChar w:fldCharType="separate"/>
      </w:r>
      <w:r w:rsidRPr="008A3344">
        <w:rPr>
          <w:rFonts w:ascii="Calibri" w:hAnsi="Calibri" w:cs="Calibri"/>
          <w:b w:val="0"/>
          <w:bCs w:val="0"/>
          <w:i w:val="0"/>
          <w:iCs w:val="0"/>
          <w:noProof/>
        </w:rPr>
        <w:t>20</w:t>
      </w:r>
      <w:r w:rsidRPr="008A3344">
        <w:rPr>
          <w:rFonts w:ascii="Calibri" w:hAnsi="Calibri" w:cs="Calibri"/>
          <w:b w:val="0"/>
          <w:bCs w:val="0"/>
          <w:i w:val="0"/>
          <w:iCs w:val="0"/>
          <w:noProof/>
        </w:rPr>
        <w:fldChar w:fldCharType="end"/>
      </w:r>
    </w:p>
    <w:p w14:paraId="01A0810C" w14:textId="34360861" w:rsidR="008A3344" w:rsidRPr="008A3344" w:rsidRDefault="008A3344">
      <w:pPr>
        <w:pStyle w:val="TOC1"/>
        <w:tabs>
          <w:tab w:val="right" w:leader="dot" w:pos="9016"/>
        </w:tabs>
        <w:rPr>
          <w:rFonts w:ascii="Calibri" w:eastAsiaTheme="minorEastAsia" w:hAnsi="Calibri" w:cs="Calibri"/>
          <w:b w:val="0"/>
          <w:bCs w:val="0"/>
          <w:i w:val="0"/>
          <w:iCs w:val="0"/>
          <w:noProof/>
          <w:lang w:val="en-US"/>
        </w:rPr>
      </w:pPr>
      <w:r w:rsidRPr="008A3344">
        <w:rPr>
          <w:rFonts w:ascii="Calibri" w:hAnsi="Calibri" w:cs="Calibri"/>
          <w:b w:val="0"/>
          <w:bCs w:val="0"/>
          <w:i w:val="0"/>
          <w:iCs w:val="0"/>
          <w:noProof/>
        </w:rPr>
        <w:t>Appendix C: SQL Database Design</w:t>
      </w:r>
      <w:r w:rsidRPr="008A3344">
        <w:rPr>
          <w:rFonts w:ascii="Calibri" w:hAnsi="Calibri" w:cs="Calibri"/>
          <w:b w:val="0"/>
          <w:bCs w:val="0"/>
          <w:i w:val="0"/>
          <w:iCs w:val="0"/>
          <w:noProof/>
        </w:rPr>
        <w:tab/>
      </w:r>
      <w:r w:rsidRPr="008A3344">
        <w:rPr>
          <w:rFonts w:ascii="Calibri" w:hAnsi="Calibri" w:cs="Calibri"/>
          <w:b w:val="0"/>
          <w:bCs w:val="0"/>
          <w:i w:val="0"/>
          <w:iCs w:val="0"/>
          <w:noProof/>
        </w:rPr>
        <w:fldChar w:fldCharType="begin"/>
      </w:r>
      <w:r w:rsidRPr="008A3344">
        <w:rPr>
          <w:rFonts w:ascii="Calibri" w:hAnsi="Calibri" w:cs="Calibri"/>
          <w:b w:val="0"/>
          <w:bCs w:val="0"/>
          <w:i w:val="0"/>
          <w:iCs w:val="0"/>
          <w:noProof/>
        </w:rPr>
        <w:instrText xml:space="preserve"> PAGEREF _Toc184303197 \h </w:instrText>
      </w:r>
      <w:r w:rsidRPr="008A3344">
        <w:rPr>
          <w:rFonts w:ascii="Calibri" w:hAnsi="Calibri" w:cs="Calibri"/>
          <w:b w:val="0"/>
          <w:bCs w:val="0"/>
          <w:i w:val="0"/>
          <w:iCs w:val="0"/>
          <w:noProof/>
        </w:rPr>
      </w:r>
      <w:r w:rsidRPr="008A3344">
        <w:rPr>
          <w:rFonts w:ascii="Calibri" w:hAnsi="Calibri" w:cs="Calibri"/>
          <w:b w:val="0"/>
          <w:bCs w:val="0"/>
          <w:i w:val="0"/>
          <w:iCs w:val="0"/>
          <w:noProof/>
        </w:rPr>
        <w:fldChar w:fldCharType="separate"/>
      </w:r>
      <w:r w:rsidRPr="008A3344">
        <w:rPr>
          <w:rFonts w:ascii="Calibri" w:hAnsi="Calibri" w:cs="Calibri"/>
          <w:b w:val="0"/>
          <w:bCs w:val="0"/>
          <w:i w:val="0"/>
          <w:iCs w:val="0"/>
          <w:noProof/>
        </w:rPr>
        <w:t>21</w:t>
      </w:r>
      <w:r w:rsidRPr="008A3344">
        <w:rPr>
          <w:rFonts w:ascii="Calibri" w:hAnsi="Calibri" w:cs="Calibri"/>
          <w:b w:val="0"/>
          <w:bCs w:val="0"/>
          <w:i w:val="0"/>
          <w:iCs w:val="0"/>
          <w:noProof/>
        </w:rPr>
        <w:fldChar w:fldCharType="end"/>
      </w:r>
    </w:p>
    <w:p w14:paraId="058352B9" w14:textId="569F6EAE" w:rsidR="008A3344" w:rsidRPr="008A3344" w:rsidRDefault="008A3344">
      <w:pPr>
        <w:pStyle w:val="TOC1"/>
        <w:tabs>
          <w:tab w:val="right" w:leader="dot" w:pos="9016"/>
        </w:tabs>
        <w:rPr>
          <w:rFonts w:ascii="Calibri" w:eastAsiaTheme="minorEastAsia" w:hAnsi="Calibri" w:cs="Calibri"/>
          <w:b w:val="0"/>
          <w:bCs w:val="0"/>
          <w:i w:val="0"/>
          <w:iCs w:val="0"/>
          <w:noProof/>
          <w:lang w:val="en-US"/>
        </w:rPr>
      </w:pPr>
      <w:r w:rsidRPr="008A3344">
        <w:rPr>
          <w:rFonts w:ascii="Calibri" w:hAnsi="Calibri" w:cs="Calibri"/>
          <w:b w:val="0"/>
          <w:bCs w:val="0"/>
          <w:i w:val="0"/>
          <w:iCs w:val="0"/>
          <w:noProof/>
        </w:rPr>
        <w:t>Appendix D: Oracle Table Creation</w:t>
      </w:r>
      <w:r w:rsidRPr="008A3344">
        <w:rPr>
          <w:rFonts w:ascii="Calibri" w:hAnsi="Calibri" w:cs="Calibri"/>
          <w:b w:val="0"/>
          <w:bCs w:val="0"/>
          <w:i w:val="0"/>
          <w:iCs w:val="0"/>
          <w:noProof/>
        </w:rPr>
        <w:tab/>
      </w:r>
      <w:r w:rsidRPr="008A3344">
        <w:rPr>
          <w:rFonts w:ascii="Calibri" w:hAnsi="Calibri" w:cs="Calibri"/>
          <w:b w:val="0"/>
          <w:bCs w:val="0"/>
          <w:i w:val="0"/>
          <w:iCs w:val="0"/>
          <w:noProof/>
        </w:rPr>
        <w:fldChar w:fldCharType="begin"/>
      </w:r>
      <w:r w:rsidRPr="008A3344">
        <w:rPr>
          <w:rFonts w:ascii="Calibri" w:hAnsi="Calibri" w:cs="Calibri"/>
          <w:b w:val="0"/>
          <w:bCs w:val="0"/>
          <w:i w:val="0"/>
          <w:iCs w:val="0"/>
          <w:noProof/>
        </w:rPr>
        <w:instrText xml:space="preserve"> PAGEREF _Toc184303198 \h </w:instrText>
      </w:r>
      <w:r w:rsidRPr="008A3344">
        <w:rPr>
          <w:rFonts w:ascii="Calibri" w:hAnsi="Calibri" w:cs="Calibri"/>
          <w:b w:val="0"/>
          <w:bCs w:val="0"/>
          <w:i w:val="0"/>
          <w:iCs w:val="0"/>
          <w:noProof/>
        </w:rPr>
      </w:r>
      <w:r w:rsidRPr="008A3344">
        <w:rPr>
          <w:rFonts w:ascii="Calibri" w:hAnsi="Calibri" w:cs="Calibri"/>
          <w:b w:val="0"/>
          <w:bCs w:val="0"/>
          <w:i w:val="0"/>
          <w:iCs w:val="0"/>
          <w:noProof/>
        </w:rPr>
        <w:fldChar w:fldCharType="separate"/>
      </w:r>
      <w:r w:rsidRPr="008A3344">
        <w:rPr>
          <w:rFonts w:ascii="Calibri" w:hAnsi="Calibri" w:cs="Calibri"/>
          <w:b w:val="0"/>
          <w:bCs w:val="0"/>
          <w:i w:val="0"/>
          <w:iCs w:val="0"/>
          <w:noProof/>
        </w:rPr>
        <w:t>22</w:t>
      </w:r>
      <w:r w:rsidRPr="008A3344">
        <w:rPr>
          <w:rFonts w:ascii="Calibri" w:hAnsi="Calibri" w:cs="Calibri"/>
          <w:b w:val="0"/>
          <w:bCs w:val="0"/>
          <w:i w:val="0"/>
          <w:iCs w:val="0"/>
          <w:noProof/>
        </w:rPr>
        <w:fldChar w:fldCharType="end"/>
      </w:r>
    </w:p>
    <w:p w14:paraId="1A0940E0" w14:textId="10BFB595" w:rsidR="008A3344" w:rsidRPr="008A3344" w:rsidRDefault="008A3344">
      <w:pPr>
        <w:pStyle w:val="TOC1"/>
        <w:tabs>
          <w:tab w:val="right" w:leader="dot" w:pos="9016"/>
        </w:tabs>
        <w:rPr>
          <w:rFonts w:ascii="Calibri" w:eastAsiaTheme="minorEastAsia" w:hAnsi="Calibri" w:cs="Calibri"/>
          <w:b w:val="0"/>
          <w:bCs w:val="0"/>
          <w:i w:val="0"/>
          <w:iCs w:val="0"/>
          <w:noProof/>
          <w:lang w:val="en-US"/>
        </w:rPr>
      </w:pPr>
      <w:r w:rsidRPr="008A3344">
        <w:rPr>
          <w:rFonts w:ascii="Calibri" w:hAnsi="Calibri" w:cs="Calibri"/>
          <w:b w:val="0"/>
          <w:bCs w:val="0"/>
          <w:i w:val="0"/>
          <w:iCs w:val="0"/>
          <w:noProof/>
        </w:rPr>
        <w:t>Appendix E: Oracle Control Files for Data Loading</w:t>
      </w:r>
      <w:r w:rsidRPr="008A3344">
        <w:rPr>
          <w:rFonts w:ascii="Calibri" w:hAnsi="Calibri" w:cs="Calibri"/>
          <w:b w:val="0"/>
          <w:bCs w:val="0"/>
          <w:i w:val="0"/>
          <w:iCs w:val="0"/>
          <w:noProof/>
        </w:rPr>
        <w:tab/>
      </w:r>
      <w:r w:rsidRPr="008A3344">
        <w:rPr>
          <w:rFonts w:ascii="Calibri" w:hAnsi="Calibri" w:cs="Calibri"/>
          <w:b w:val="0"/>
          <w:bCs w:val="0"/>
          <w:i w:val="0"/>
          <w:iCs w:val="0"/>
          <w:noProof/>
        </w:rPr>
        <w:fldChar w:fldCharType="begin"/>
      </w:r>
      <w:r w:rsidRPr="008A3344">
        <w:rPr>
          <w:rFonts w:ascii="Calibri" w:hAnsi="Calibri" w:cs="Calibri"/>
          <w:b w:val="0"/>
          <w:bCs w:val="0"/>
          <w:i w:val="0"/>
          <w:iCs w:val="0"/>
          <w:noProof/>
        </w:rPr>
        <w:instrText xml:space="preserve"> PAGEREF _Toc184303199 \h </w:instrText>
      </w:r>
      <w:r w:rsidRPr="008A3344">
        <w:rPr>
          <w:rFonts w:ascii="Calibri" w:hAnsi="Calibri" w:cs="Calibri"/>
          <w:b w:val="0"/>
          <w:bCs w:val="0"/>
          <w:i w:val="0"/>
          <w:iCs w:val="0"/>
          <w:noProof/>
        </w:rPr>
      </w:r>
      <w:r w:rsidRPr="008A3344">
        <w:rPr>
          <w:rFonts w:ascii="Calibri" w:hAnsi="Calibri" w:cs="Calibri"/>
          <w:b w:val="0"/>
          <w:bCs w:val="0"/>
          <w:i w:val="0"/>
          <w:iCs w:val="0"/>
          <w:noProof/>
        </w:rPr>
        <w:fldChar w:fldCharType="separate"/>
      </w:r>
      <w:r w:rsidRPr="008A3344">
        <w:rPr>
          <w:rFonts w:ascii="Calibri" w:hAnsi="Calibri" w:cs="Calibri"/>
          <w:b w:val="0"/>
          <w:bCs w:val="0"/>
          <w:i w:val="0"/>
          <w:iCs w:val="0"/>
          <w:noProof/>
        </w:rPr>
        <w:t>23</w:t>
      </w:r>
      <w:r w:rsidRPr="008A3344">
        <w:rPr>
          <w:rFonts w:ascii="Calibri" w:hAnsi="Calibri" w:cs="Calibri"/>
          <w:b w:val="0"/>
          <w:bCs w:val="0"/>
          <w:i w:val="0"/>
          <w:iCs w:val="0"/>
          <w:noProof/>
        </w:rPr>
        <w:fldChar w:fldCharType="end"/>
      </w:r>
    </w:p>
    <w:p w14:paraId="700AA327" w14:textId="00E99D07" w:rsidR="008A3344" w:rsidRPr="008A3344" w:rsidRDefault="008A3344">
      <w:pPr>
        <w:pStyle w:val="TOC1"/>
        <w:tabs>
          <w:tab w:val="right" w:leader="dot" w:pos="9016"/>
        </w:tabs>
        <w:rPr>
          <w:rFonts w:ascii="Calibri" w:eastAsiaTheme="minorEastAsia" w:hAnsi="Calibri" w:cs="Calibri"/>
          <w:b w:val="0"/>
          <w:bCs w:val="0"/>
          <w:i w:val="0"/>
          <w:iCs w:val="0"/>
          <w:noProof/>
          <w:lang w:val="en-US"/>
        </w:rPr>
      </w:pPr>
      <w:r w:rsidRPr="008A3344">
        <w:rPr>
          <w:rFonts w:ascii="Calibri" w:hAnsi="Calibri" w:cs="Calibri"/>
          <w:b w:val="0"/>
          <w:bCs w:val="0"/>
          <w:i w:val="0"/>
          <w:iCs w:val="0"/>
          <w:noProof/>
        </w:rPr>
        <w:t>Appendix F: Oracle Queries and Output Format</w:t>
      </w:r>
      <w:r w:rsidRPr="008A3344">
        <w:rPr>
          <w:rFonts w:ascii="Calibri" w:hAnsi="Calibri" w:cs="Calibri"/>
          <w:b w:val="0"/>
          <w:bCs w:val="0"/>
          <w:i w:val="0"/>
          <w:iCs w:val="0"/>
          <w:noProof/>
        </w:rPr>
        <w:tab/>
      </w:r>
      <w:r w:rsidRPr="008A3344">
        <w:rPr>
          <w:rFonts w:ascii="Calibri" w:hAnsi="Calibri" w:cs="Calibri"/>
          <w:b w:val="0"/>
          <w:bCs w:val="0"/>
          <w:i w:val="0"/>
          <w:iCs w:val="0"/>
          <w:noProof/>
        </w:rPr>
        <w:fldChar w:fldCharType="begin"/>
      </w:r>
      <w:r w:rsidRPr="008A3344">
        <w:rPr>
          <w:rFonts w:ascii="Calibri" w:hAnsi="Calibri" w:cs="Calibri"/>
          <w:b w:val="0"/>
          <w:bCs w:val="0"/>
          <w:i w:val="0"/>
          <w:iCs w:val="0"/>
          <w:noProof/>
        </w:rPr>
        <w:instrText xml:space="preserve"> PAGEREF _Toc184303200 \h </w:instrText>
      </w:r>
      <w:r w:rsidRPr="008A3344">
        <w:rPr>
          <w:rFonts w:ascii="Calibri" w:hAnsi="Calibri" w:cs="Calibri"/>
          <w:b w:val="0"/>
          <w:bCs w:val="0"/>
          <w:i w:val="0"/>
          <w:iCs w:val="0"/>
          <w:noProof/>
        </w:rPr>
      </w:r>
      <w:r w:rsidRPr="008A3344">
        <w:rPr>
          <w:rFonts w:ascii="Calibri" w:hAnsi="Calibri" w:cs="Calibri"/>
          <w:b w:val="0"/>
          <w:bCs w:val="0"/>
          <w:i w:val="0"/>
          <w:iCs w:val="0"/>
          <w:noProof/>
        </w:rPr>
        <w:fldChar w:fldCharType="separate"/>
      </w:r>
      <w:r w:rsidRPr="008A3344">
        <w:rPr>
          <w:rFonts w:ascii="Calibri" w:hAnsi="Calibri" w:cs="Calibri"/>
          <w:b w:val="0"/>
          <w:bCs w:val="0"/>
          <w:i w:val="0"/>
          <w:iCs w:val="0"/>
          <w:noProof/>
        </w:rPr>
        <w:t>25</w:t>
      </w:r>
      <w:r w:rsidRPr="008A3344">
        <w:rPr>
          <w:rFonts w:ascii="Calibri" w:hAnsi="Calibri" w:cs="Calibri"/>
          <w:b w:val="0"/>
          <w:bCs w:val="0"/>
          <w:i w:val="0"/>
          <w:iCs w:val="0"/>
          <w:noProof/>
        </w:rPr>
        <w:fldChar w:fldCharType="end"/>
      </w:r>
    </w:p>
    <w:p w14:paraId="6321FE91" w14:textId="62606682" w:rsidR="008A3344" w:rsidRPr="008A3344" w:rsidRDefault="008A3344">
      <w:pPr>
        <w:pStyle w:val="TOC1"/>
        <w:tabs>
          <w:tab w:val="right" w:leader="dot" w:pos="9016"/>
        </w:tabs>
        <w:rPr>
          <w:rFonts w:ascii="Calibri" w:eastAsiaTheme="minorEastAsia" w:hAnsi="Calibri" w:cs="Calibri"/>
          <w:b w:val="0"/>
          <w:bCs w:val="0"/>
          <w:i w:val="0"/>
          <w:iCs w:val="0"/>
          <w:noProof/>
          <w:lang w:val="en-US"/>
        </w:rPr>
      </w:pPr>
      <w:r w:rsidRPr="008A3344">
        <w:rPr>
          <w:rFonts w:ascii="Calibri" w:hAnsi="Calibri" w:cs="Calibri"/>
          <w:b w:val="0"/>
          <w:bCs w:val="0"/>
          <w:i w:val="0"/>
          <w:iCs w:val="0"/>
          <w:noProof/>
        </w:rPr>
        <w:t>Appendix G: Literature Review</w:t>
      </w:r>
      <w:r w:rsidRPr="008A3344">
        <w:rPr>
          <w:rFonts w:ascii="Calibri" w:hAnsi="Calibri" w:cs="Calibri"/>
          <w:b w:val="0"/>
          <w:bCs w:val="0"/>
          <w:i w:val="0"/>
          <w:iCs w:val="0"/>
          <w:noProof/>
        </w:rPr>
        <w:tab/>
      </w:r>
      <w:r w:rsidRPr="008A3344">
        <w:rPr>
          <w:rFonts w:ascii="Calibri" w:hAnsi="Calibri" w:cs="Calibri"/>
          <w:b w:val="0"/>
          <w:bCs w:val="0"/>
          <w:i w:val="0"/>
          <w:iCs w:val="0"/>
          <w:noProof/>
        </w:rPr>
        <w:fldChar w:fldCharType="begin"/>
      </w:r>
      <w:r w:rsidRPr="008A3344">
        <w:rPr>
          <w:rFonts w:ascii="Calibri" w:hAnsi="Calibri" w:cs="Calibri"/>
          <w:b w:val="0"/>
          <w:bCs w:val="0"/>
          <w:i w:val="0"/>
          <w:iCs w:val="0"/>
          <w:noProof/>
        </w:rPr>
        <w:instrText xml:space="preserve"> PAGEREF _Toc184303201 \h </w:instrText>
      </w:r>
      <w:r w:rsidRPr="008A3344">
        <w:rPr>
          <w:rFonts w:ascii="Calibri" w:hAnsi="Calibri" w:cs="Calibri"/>
          <w:b w:val="0"/>
          <w:bCs w:val="0"/>
          <w:i w:val="0"/>
          <w:iCs w:val="0"/>
          <w:noProof/>
        </w:rPr>
      </w:r>
      <w:r w:rsidRPr="008A3344">
        <w:rPr>
          <w:rFonts w:ascii="Calibri" w:hAnsi="Calibri" w:cs="Calibri"/>
          <w:b w:val="0"/>
          <w:bCs w:val="0"/>
          <w:i w:val="0"/>
          <w:iCs w:val="0"/>
          <w:noProof/>
        </w:rPr>
        <w:fldChar w:fldCharType="separate"/>
      </w:r>
      <w:r w:rsidRPr="008A3344">
        <w:rPr>
          <w:rFonts w:ascii="Calibri" w:hAnsi="Calibri" w:cs="Calibri"/>
          <w:b w:val="0"/>
          <w:bCs w:val="0"/>
          <w:i w:val="0"/>
          <w:iCs w:val="0"/>
          <w:noProof/>
        </w:rPr>
        <w:t>27</w:t>
      </w:r>
      <w:r w:rsidRPr="008A3344">
        <w:rPr>
          <w:rFonts w:ascii="Calibri" w:hAnsi="Calibri" w:cs="Calibri"/>
          <w:b w:val="0"/>
          <w:bCs w:val="0"/>
          <w:i w:val="0"/>
          <w:iCs w:val="0"/>
          <w:noProof/>
        </w:rPr>
        <w:fldChar w:fldCharType="end"/>
      </w:r>
    </w:p>
    <w:p w14:paraId="2A2FE635" w14:textId="3C3698D8" w:rsidR="008A3344" w:rsidRPr="008A3344" w:rsidRDefault="008A3344">
      <w:pPr>
        <w:pStyle w:val="TOC1"/>
        <w:tabs>
          <w:tab w:val="right" w:leader="dot" w:pos="9016"/>
        </w:tabs>
        <w:rPr>
          <w:rFonts w:ascii="Calibri" w:eastAsiaTheme="minorEastAsia" w:hAnsi="Calibri" w:cs="Calibri"/>
          <w:b w:val="0"/>
          <w:bCs w:val="0"/>
          <w:i w:val="0"/>
          <w:iCs w:val="0"/>
          <w:noProof/>
          <w:lang w:val="en-US"/>
        </w:rPr>
      </w:pPr>
      <w:r w:rsidRPr="008A3344">
        <w:rPr>
          <w:rFonts w:ascii="Calibri" w:hAnsi="Calibri" w:cs="Calibri"/>
          <w:b w:val="0"/>
          <w:bCs w:val="0"/>
          <w:i w:val="0"/>
          <w:iCs w:val="0"/>
          <w:noProof/>
        </w:rPr>
        <w:t>Appendix H: Risk Assessment</w:t>
      </w:r>
      <w:r w:rsidRPr="008A3344">
        <w:rPr>
          <w:rFonts w:ascii="Calibri" w:hAnsi="Calibri" w:cs="Calibri"/>
          <w:b w:val="0"/>
          <w:bCs w:val="0"/>
          <w:i w:val="0"/>
          <w:iCs w:val="0"/>
          <w:noProof/>
        </w:rPr>
        <w:tab/>
      </w:r>
      <w:r w:rsidRPr="008A3344">
        <w:rPr>
          <w:rFonts w:ascii="Calibri" w:hAnsi="Calibri" w:cs="Calibri"/>
          <w:b w:val="0"/>
          <w:bCs w:val="0"/>
          <w:i w:val="0"/>
          <w:iCs w:val="0"/>
          <w:noProof/>
        </w:rPr>
        <w:fldChar w:fldCharType="begin"/>
      </w:r>
      <w:r w:rsidRPr="008A3344">
        <w:rPr>
          <w:rFonts w:ascii="Calibri" w:hAnsi="Calibri" w:cs="Calibri"/>
          <w:b w:val="0"/>
          <w:bCs w:val="0"/>
          <w:i w:val="0"/>
          <w:iCs w:val="0"/>
          <w:noProof/>
        </w:rPr>
        <w:instrText xml:space="preserve"> PAGEREF _Toc184303202 \h </w:instrText>
      </w:r>
      <w:r w:rsidRPr="008A3344">
        <w:rPr>
          <w:rFonts w:ascii="Calibri" w:hAnsi="Calibri" w:cs="Calibri"/>
          <w:b w:val="0"/>
          <w:bCs w:val="0"/>
          <w:i w:val="0"/>
          <w:iCs w:val="0"/>
          <w:noProof/>
        </w:rPr>
      </w:r>
      <w:r w:rsidRPr="008A3344">
        <w:rPr>
          <w:rFonts w:ascii="Calibri" w:hAnsi="Calibri" w:cs="Calibri"/>
          <w:b w:val="0"/>
          <w:bCs w:val="0"/>
          <w:i w:val="0"/>
          <w:iCs w:val="0"/>
          <w:noProof/>
        </w:rPr>
        <w:fldChar w:fldCharType="separate"/>
      </w:r>
      <w:r w:rsidRPr="008A3344">
        <w:rPr>
          <w:rFonts w:ascii="Calibri" w:hAnsi="Calibri" w:cs="Calibri"/>
          <w:b w:val="0"/>
          <w:bCs w:val="0"/>
          <w:i w:val="0"/>
          <w:iCs w:val="0"/>
          <w:noProof/>
        </w:rPr>
        <w:t>29</w:t>
      </w:r>
      <w:r w:rsidRPr="008A3344">
        <w:rPr>
          <w:rFonts w:ascii="Calibri" w:hAnsi="Calibri" w:cs="Calibri"/>
          <w:b w:val="0"/>
          <w:bCs w:val="0"/>
          <w:i w:val="0"/>
          <w:iCs w:val="0"/>
          <w:noProof/>
        </w:rPr>
        <w:fldChar w:fldCharType="end"/>
      </w:r>
    </w:p>
    <w:p w14:paraId="40948B23" w14:textId="0A9F3774" w:rsidR="00C64746" w:rsidRDefault="00CE6F63">
      <w:pPr>
        <w:rPr>
          <w:rFonts w:ascii="Calibri" w:hAnsi="Calibri" w:cs="Calibri"/>
          <w:sz w:val="24"/>
          <w:szCs w:val="24"/>
        </w:rPr>
      </w:pPr>
      <w:r w:rsidRPr="00060B6A">
        <w:rPr>
          <w:rFonts w:ascii="Calibri" w:hAnsi="Calibri" w:cs="Calibri"/>
          <w:sz w:val="24"/>
          <w:szCs w:val="24"/>
        </w:rPr>
        <w:fldChar w:fldCharType="end"/>
      </w:r>
    </w:p>
    <w:p w14:paraId="2F27AC6B" w14:textId="7950EF58" w:rsidR="0011722C" w:rsidRDefault="0011722C">
      <w:pPr>
        <w:rPr>
          <w:rFonts w:ascii="Calibri" w:hAnsi="Calibri" w:cs="Calibri"/>
          <w:sz w:val="32"/>
          <w:szCs w:val="32"/>
        </w:rPr>
      </w:pPr>
      <w:r>
        <w:rPr>
          <w:rFonts w:ascii="Calibri" w:hAnsi="Calibri" w:cs="Calibri"/>
          <w:sz w:val="24"/>
          <w:szCs w:val="24"/>
        </w:rPr>
        <w:t>Total Word Count: 1939</w:t>
      </w:r>
      <w:r>
        <w:rPr>
          <w:rFonts w:ascii="Calibri" w:hAnsi="Calibri" w:cs="Calibri"/>
          <w:sz w:val="32"/>
          <w:szCs w:val="32"/>
        </w:rPr>
        <w:br w:type="page"/>
      </w:r>
    </w:p>
    <w:p w14:paraId="49C7DBCA" w14:textId="79F7B6AB" w:rsidR="009D493F" w:rsidRPr="002D1FB3" w:rsidRDefault="002D1FB3" w:rsidP="00D20597">
      <w:pPr>
        <w:spacing w:after="0" w:line="360" w:lineRule="auto"/>
        <w:rPr>
          <w:rFonts w:ascii="Calibri" w:hAnsi="Calibri" w:cs="Calibri"/>
          <w:sz w:val="32"/>
          <w:szCs w:val="32"/>
        </w:rPr>
      </w:pPr>
      <w:r>
        <w:rPr>
          <w:rFonts w:ascii="Calibri" w:hAnsi="Calibri" w:cs="Calibri"/>
          <w:sz w:val="32"/>
          <w:szCs w:val="32"/>
        </w:rPr>
        <w:lastRenderedPageBreak/>
        <w:t>Tables</w:t>
      </w:r>
    </w:p>
    <w:p w14:paraId="6D3D7513" w14:textId="1ADCA117" w:rsidR="002D1FB3" w:rsidRPr="002D1FB3" w:rsidRDefault="002D1FB3" w:rsidP="00D20597">
      <w:pPr>
        <w:pStyle w:val="TableofFigures"/>
        <w:tabs>
          <w:tab w:val="right" w:leader="dot" w:pos="9016"/>
        </w:tabs>
        <w:spacing w:line="360" w:lineRule="auto"/>
        <w:rPr>
          <w:rFonts w:ascii="Calibri" w:eastAsiaTheme="minorEastAsia" w:hAnsi="Calibri" w:cs="Calibri"/>
          <w:noProof/>
          <w:sz w:val="24"/>
          <w:szCs w:val="24"/>
          <w:lang w:val="en-US"/>
        </w:rPr>
      </w:pPr>
      <w:r w:rsidRPr="002D1FB3">
        <w:rPr>
          <w:rFonts w:ascii="Calibri" w:hAnsi="Calibri" w:cs="Calibri"/>
          <w:sz w:val="24"/>
          <w:szCs w:val="24"/>
        </w:rPr>
        <w:fldChar w:fldCharType="begin"/>
      </w:r>
      <w:r w:rsidRPr="002D1FB3">
        <w:rPr>
          <w:rFonts w:ascii="Calibri" w:hAnsi="Calibri" w:cs="Calibri"/>
          <w:sz w:val="24"/>
          <w:szCs w:val="24"/>
        </w:rPr>
        <w:instrText xml:space="preserve"> TOC \t "caption cgs" \c </w:instrText>
      </w:r>
      <w:r w:rsidRPr="002D1FB3">
        <w:rPr>
          <w:rFonts w:ascii="Calibri" w:hAnsi="Calibri" w:cs="Calibri"/>
          <w:sz w:val="24"/>
          <w:szCs w:val="24"/>
        </w:rPr>
        <w:fldChar w:fldCharType="separate"/>
      </w:r>
      <w:r w:rsidRPr="002D1FB3">
        <w:rPr>
          <w:rFonts w:ascii="Calibri" w:hAnsi="Calibri" w:cs="Calibri"/>
          <w:noProof/>
          <w:sz w:val="24"/>
          <w:szCs w:val="24"/>
        </w:rPr>
        <w:t>Table 1: Greenspace quality metrics scoring per feature</w:t>
      </w:r>
      <w:r w:rsidRPr="002D1FB3">
        <w:rPr>
          <w:rFonts w:ascii="Calibri" w:hAnsi="Calibri" w:cs="Calibri"/>
          <w:noProof/>
          <w:sz w:val="24"/>
          <w:szCs w:val="24"/>
        </w:rPr>
        <w:tab/>
      </w:r>
      <w:r w:rsidRPr="002D1FB3">
        <w:rPr>
          <w:rFonts w:ascii="Calibri" w:hAnsi="Calibri" w:cs="Calibri"/>
          <w:noProof/>
          <w:sz w:val="24"/>
          <w:szCs w:val="24"/>
        </w:rPr>
        <w:fldChar w:fldCharType="begin"/>
      </w:r>
      <w:r w:rsidRPr="002D1FB3">
        <w:rPr>
          <w:rFonts w:ascii="Calibri" w:hAnsi="Calibri" w:cs="Calibri"/>
          <w:noProof/>
          <w:sz w:val="24"/>
          <w:szCs w:val="24"/>
        </w:rPr>
        <w:instrText xml:space="preserve"> PAGEREF _Toc183700340 \h </w:instrText>
      </w:r>
      <w:r w:rsidRPr="002D1FB3">
        <w:rPr>
          <w:rFonts w:ascii="Calibri" w:hAnsi="Calibri" w:cs="Calibri"/>
          <w:noProof/>
          <w:sz w:val="24"/>
          <w:szCs w:val="24"/>
        </w:rPr>
      </w:r>
      <w:r w:rsidRPr="002D1FB3">
        <w:rPr>
          <w:rFonts w:ascii="Calibri" w:hAnsi="Calibri" w:cs="Calibri"/>
          <w:noProof/>
          <w:sz w:val="24"/>
          <w:szCs w:val="24"/>
        </w:rPr>
        <w:fldChar w:fldCharType="separate"/>
      </w:r>
      <w:r w:rsidRPr="002D1FB3">
        <w:rPr>
          <w:rFonts w:ascii="Calibri" w:hAnsi="Calibri" w:cs="Calibri"/>
          <w:noProof/>
          <w:sz w:val="24"/>
          <w:szCs w:val="24"/>
        </w:rPr>
        <w:t>8</w:t>
      </w:r>
      <w:r w:rsidRPr="002D1FB3">
        <w:rPr>
          <w:rFonts w:ascii="Calibri" w:hAnsi="Calibri" w:cs="Calibri"/>
          <w:noProof/>
          <w:sz w:val="24"/>
          <w:szCs w:val="24"/>
        </w:rPr>
        <w:fldChar w:fldCharType="end"/>
      </w:r>
    </w:p>
    <w:p w14:paraId="69C1395C" w14:textId="1D1C9E57" w:rsidR="002D1FB3" w:rsidRPr="002D1FB3" w:rsidRDefault="002D1FB3" w:rsidP="00D20597">
      <w:pPr>
        <w:pStyle w:val="TableofFigures"/>
        <w:tabs>
          <w:tab w:val="right" w:leader="dot" w:pos="9016"/>
        </w:tabs>
        <w:spacing w:line="360" w:lineRule="auto"/>
        <w:rPr>
          <w:rFonts w:ascii="Calibri" w:eastAsiaTheme="minorEastAsia" w:hAnsi="Calibri" w:cs="Calibri"/>
          <w:noProof/>
          <w:sz w:val="24"/>
          <w:szCs w:val="24"/>
          <w:lang w:val="en-US"/>
        </w:rPr>
      </w:pPr>
      <w:r w:rsidRPr="002D1FB3">
        <w:rPr>
          <w:rFonts w:ascii="Calibri" w:hAnsi="Calibri" w:cs="Calibri"/>
          <w:noProof/>
          <w:sz w:val="24"/>
          <w:szCs w:val="24"/>
        </w:rPr>
        <w:t>Table 2: Output of initial greenspace scoring with no weightings</w:t>
      </w:r>
      <w:r w:rsidRPr="002D1FB3">
        <w:rPr>
          <w:rFonts w:ascii="Calibri" w:hAnsi="Calibri" w:cs="Calibri"/>
          <w:noProof/>
          <w:sz w:val="24"/>
          <w:szCs w:val="24"/>
        </w:rPr>
        <w:tab/>
      </w:r>
      <w:r w:rsidRPr="002D1FB3">
        <w:rPr>
          <w:rFonts w:ascii="Calibri" w:hAnsi="Calibri" w:cs="Calibri"/>
          <w:noProof/>
          <w:sz w:val="24"/>
          <w:szCs w:val="24"/>
        </w:rPr>
        <w:fldChar w:fldCharType="begin"/>
      </w:r>
      <w:r w:rsidRPr="002D1FB3">
        <w:rPr>
          <w:rFonts w:ascii="Calibri" w:hAnsi="Calibri" w:cs="Calibri"/>
          <w:noProof/>
          <w:sz w:val="24"/>
          <w:szCs w:val="24"/>
        </w:rPr>
        <w:instrText xml:space="preserve"> PAGEREF _Toc183700341 \h </w:instrText>
      </w:r>
      <w:r w:rsidRPr="002D1FB3">
        <w:rPr>
          <w:rFonts w:ascii="Calibri" w:hAnsi="Calibri" w:cs="Calibri"/>
          <w:noProof/>
          <w:sz w:val="24"/>
          <w:szCs w:val="24"/>
        </w:rPr>
      </w:r>
      <w:r w:rsidRPr="002D1FB3">
        <w:rPr>
          <w:rFonts w:ascii="Calibri" w:hAnsi="Calibri" w:cs="Calibri"/>
          <w:noProof/>
          <w:sz w:val="24"/>
          <w:szCs w:val="24"/>
        </w:rPr>
        <w:fldChar w:fldCharType="separate"/>
      </w:r>
      <w:r w:rsidRPr="002D1FB3">
        <w:rPr>
          <w:rFonts w:ascii="Calibri" w:hAnsi="Calibri" w:cs="Calibri"/>
          <w:noProof/>
          <w:sz w:val="24"/>
          <w:szCs w:val="24"/>
        </w:rPr>
        <w:t>9</w:t>
      </w:r>
      <w:r w:rsidRPr="002D1FB3">
        <w:rPr>
          <w:rFonts w:ascii="Calibri" w:hAnsi="Calibri" w:cs="Calibri"/>
          <w:noProof/>
          <w:sz w:val="24"/>
          <w:szCs w:val="24"/>
        </w:rPr>
        <w:fldChar w:fldCharType="end"/>
      </w:r>
    </w:p>
    <w:p w14:paraId="34C26826" w14:textId="50085B76" w:rsidR="002D1FB3" w:rsidRPr="002D1FB3" w:rsidRDefault="002D1FB3" w:rsidP="00D20597">
      <w:pPr>
        <w:pStyle w:val="TableofFigures"/>
        <w:tabs>
          <w:tab w:val="right" w:leader="dot" w:pos="9016"/>
        </w:tabs>
        <w:spacing w:line="360" w:lineRule="auto"/>
        <w:rPr>
          <w:rFonts w:ascii="Calibri" w:eastAsiaTheme="minorEastAsia" w:hAnsi="Calibri" w:cs="Calibri"/>
          <w:noProof/>
          <w:sz w:val="24"/>
          <w:szCs w:val="24"/>
          <w:lang w:val="en-US"/>
        </w:rPr>
      </w:pPr>
      <w:r w:rsidRPr="002D1FB3">
        <w:rPr>
          <w:rFonts w:ascii="Calibri" w:hAnsi="Calibri" w:cs="Calibri"/>
          <w:noProof/>
          <w:sz w:val="24"/>
          <w:szCs w:val="24"/>
        </w:rPr>
        <w:t>Table 3: Scoring scenarios for weighting and normalisation</w:t>
      </w:r>
      <w:r w:rsidRPr="002D1FB3">
        <w:rPr>
          <w:rFonts w:ascii="Calibri" w:hAnsi="Calibri" w:cs="Calibri"/>
          <w:noProof/>
          <w:sz w:val="24"/>
          <w:szCs w:val="24"/>
        </w:rPr>
        <w:tab/>
      </w:r>
      <w:r w:rsidRPr="002D1FB3">
        <w:rPr>
          <w:rFonts w:ascii="Calibri" w:hAnsi="Calibri" w:cs="Calibri"/>
          <w:noProof/>
          <w:sz w:val="24"/>
          <w:szCs w:val="24"/>
        </w:rPr>
        <w:fldChar w:fldCharType="begin"/>
      </w:r>
      <w:r w:rsidRPr="002D1FB3">
        <w:rPr>
          <w:rFonts w:ascii="Calibri" w:hAnsi="Calibri" w:cs="Calibri"/>
          <w:noProof/>
          <w:sz w:val="24"/>
          <w:szCs w:val="24"/>
        </w:rPr>
        <w:instrText xml:space="preserve"> PAGEREF _Toc183700342 \h </w:instrText>
      </w:r>
      <w:r w:rsidRPr="002D1FB3">
        <w:rPr>
          <w:rFonts w:ascii="Calibri" w:hAnsi="Calibri" w:cs="Calibri"/>
          <w:noProof/>
          <w:sz w:val="24"/>
          <w:szCs w:val="24"/>
        </w:rPr>
      </w:r>
      <w:r w:rsidRPr="002D1FB3">
        <w:rPr>
          <w:rFonts w:ascii="Calibri" w:hAnsi="Calibri" w:cs="Calibri"/>
          <w:noProof/>
          <w:sz w:val="24"/>
          <w:szCs w:val="24"/>
        </w:rPr>
        <w:fldChar w:fldCharType="separate"/>
      </w:r>
      <w:r w:rsidRPr="002D1FB3">
        <w:rPr>
          <w:rFonts w:ascii="Calibri" w:hAnsi="Calibri" w:cs="Calibri"/>
          <w:noProof/>
          <w:sz w:val="24"/>
          <w:szCs w:val="24"/>
        </w:rPr>
        <w:t>10</w:t>
      </w:r>
      <w:r w:rsidRPr="002D1FB3">
        <w:rPr>
          <w:rFonts w:ascii="Calibri" w:hAnsi="Calibri" w:cs="Calibri"/>
          <w:noProof/>
          <w:sz w:val="24"/>
          <w:szCs w:val="24"/>
        </w:rPr>
        <w:fldChar w:fldCharType="end"/>
      </w:r>
    </w:p>
    <w:p w14:paraId="21223899" w14:textId="32B266A7" w:rsidR="002D1FB3" w:rsidRPr="002D1FB3" w:rsidRDefault="002D1FB3" w:rsidP="00D20597">
      <w:pPr>
        <w:pStyle w:val="TableofFigures"/>
        <w:tabs>
          <w:tab w:val="right" w:leader="dot" w:pos="9016"/>
        </w:tabs>
        <w:spacing w:line="360" w:lineRule="auto"/>
        <w:rPr>
          <w:rFonts w:ascii="Calibri" w:eastAsiaTheme="minorEastAsia" w:hAnsi="Calibri" w:cs="Calibri"/>
          <w:noProof/>
          <w:sz w:val="24"/>
          <w:szCs w:val="24"/>
          <w:lang w:val="en-US"/>
        </w:rPr>
      </w:pPr>
      <w:r w:rsidRPr="002D1FB3">
        <w:rPr>
          <w:rFonts w:ascii="Calibri" w:hAnsi="Calibri" w:cs="Calibri"/>
          <w:noProof/>
          <w:sz w:val="24"/>
          <w:szCs w:val="24"/>
        </w:rPr>
        <w:t>Table 4: Output of greenspace scoring with normalisation and weightings.</w:t>
      </w:r>
      <w:r w:rsidRPr="002D1FB3">
        <w:rPr>
          <w:rFonts w:ascii="Calibri" w:hAnsi="Calibri" w:cs="Calibri"/>
          <w:noProof/>
          <w:sz w:val="24"/>
          <w:szCs w:val="24"/>
        </w:rPr>
        <w:tab/>
      </w:r>
      <w:r w:rsidRPr="002D1FB3">
        <w:rPr>
          <w:rFonts w:ascii="Calibri" w:hAnsi="Calibri" w:cs="Calibri"/>
          <w:noProof/>
          <w:sz w:val="24"/>
          <w:szCs w:val="24"/>
        </w:rPr>
        <w:fldChar w:fldCharType="begin"/>
      </w:r>
      <w:r w:rsidRPr="002D1FB3">
        <w:rPr>
          <w:rFonts w:ascii="Calibri" w:hAnsi="Calibri" w:cs="Calibri"/>
          <w:noProof/>
          <w:sz w:val="24"/>
          <w:szCs w:val="24"/>
        </w:rPr>
        <w:instrText xml:space="preserve"> PAGEREF _Toc183700343 \h </w:instrText>
      </w:r>
      <w:r w:rsidRPr="002D1FB3">
        <w:rPr>
          <w:rFonts w:ascii="Calibri" w:hAnsi="Calibri" w:cs="Calibri"/>
          <w:noProof/>
          <w:sz w:val="24"/>
          <w:szCs w:val="24"/>
        </w:rPr>
      </w:r>
      <w:r w:rsidRPr="002D1FB3">
        <w:rPr>
          <w:rFonts w:ascii="Calibri" w:hAnsi="Calibri" w:cs="Calibri"/>
          <w:noProof/>
          <w:sz w:val="24"/>
          <w:szCs w:val="24"/>
        </w:rPr>
        <w:fldChar w:fldCharType="separate"/>
      </w:r>
      <w:r w:rsidRPr="002D1FB3">
        <w:rPr>
          <w:rFonts w:ascii="Calibri" w:hAnsi="Calibri" w:cs="Calibri"/>
          <w:noProof/>
          <w:sz w:val="24"/>
          <w:szCs w:val="24"/>
        </w:rPr>
        <w:t>10</w:t>
      </w:r>
      <w:r w:rsidRPr="002D1FB3">
        <w:rPr>
          <w:rFonts w:ascii="Calibri" w:hAnsi="Calibri" w:cs="Calibri"/>
          <w:noProof/>
          <w:sz w:val="24"/>
          <w:szCs w:val="24"/>
        </w:rPr>
        <w:fldChar w:fldCharType="end"/>
      </w:r>
    </w:p>
    <w:p w14:paraId="38E2014D" w14:textId="644A8B21" w:rsidR="002D1FB3" w:rsidRPr="002D1FB3" w:rsidRDefault="002D1FB3" w:rsidP="00D20597">
      <w:pPr>
        <w:pStyle w:val="TableofFigures"/>
        <w:tabs>
          <w:tab w:val="right" w:leader="dot" w:pos="9016"/>
        </w:tabs>
        <w:spacing w:line="360" w:lineRule="auto"/>
        <w:rPr>
          <w:rFonts w:ascii="Calibri" w:eastAsiaTheme="minorEastAsia" w:hAnsi="Calibri" w:cs="Calibri"/>
          <w:noProof/>
          <w:sz w:val="24"/>
          <w:szCs w:val="24"/>
          <w:lang w:val="en-US"/>
        </w:rPr>
      </w:pPr>
      <w:r w:rsidRPr="002D1FB3">
        <w:rPr>
          <w:rFonts w:ascii="Calibri" w:hAnsi="Calibri" w:cs="Calibri"/>
          <w:noProof/>
          <w:sz w:val="24"/>
          <w:szCs w:val="24"/>
        </w:rPr>
        <w:t>Table 5: Final scoring of selected greenspaces</w:t>
      </w:r>
      <w:r w:rsidRPr="002D1FB3">
        <w:rPr>
          <w:rFonts w:ascii="Calibri" w:hAnsi="Calibri" w:cs="Calibri"/>
          <w:noProof/>
          <w:sz w:val="24"/>
          <w:szCs w:val="24"/>
        </w:rPr>
        <w:tab/>
      </w:r>
      <w:r w:rsidRPr="002D1FB3">
        <w:rPr>
          <w:rFonts w:ascii="Calibri" w:hAnsi="Calibri" w:cs="Calibri"/>
          <w:noProof/>
          <w:sz w:val="24"/>
          <w:szCs w:val="24"/>
        </w:rPr>
        <w:fldChar w:fldCharType="begin"/>
      </w:r>
      <w:r w:rsidRPr="002D1FB3">
        <w:rPr>
          <w:rFonts w:ascii="Calibri" w:hAnsi="Calibri" w:cs="Calibri"/>
          <w:noProof/>
          <w:sz w:val="24"/>
          <w:szCs w:val="24"/>
        </w:rPr>
        <w:instrText xml:space="preserve"> PAGEREF _Toc183700344 \h </w:instrText>
      </w:r>
      <w:r w:rsidRPr="002D1FB3">
        <w:rPr>
          <w:rFonts w:ascii="Calibri" w:hAnsi="Calibri" w:cs="Calibri"/>
          <w:noProof/>
          <w:sz w:val="24"/>
          <w:szCs w:val="24"/>
        </w:rPr>
      </w:r>
      <w:r w:rsidRPr="002D1FB3">
        <w:rPr>
          <w:rFonts w:ascii="Calibri" w:hAnsi="Calibri" w:cs="Calibri"/>
          <w:noProof/>
          <w:sz w:val="24"/>
          <w:szCs w:val="24"/>
        </w:rPr>
        <w:fldChar w:fldCharType="separate"/>
      </w:r>
      <w:r w:rsidRPr="002D1FB3">
        <w:rPr>
          <w:rFonts w:ascii="Calibri" w:hAnsi="Calibri" w:cs="Calibri"/>
          <w:noProof/>
          <w:sz w:val="24"/>
          <w:szCs w:val="24"/>
        </w:rPr>
        <w:t>13</w:t>
      </w:r>
      <w:r w:rsidRPr="002D1FB3">
        <w:rPr>
          <w:rFonts w:ascii="Calibri" w:hAnsi="Calibri" w:cs="Calibri"/>
          <w:noProof/>
          <w:sz w:val="24"/>
          <w:szCs w:val="24"/>
        </w:rPr>
        <w:fldChar w:fldCharType="end"/>
      </w:r>
    </w:p>
    <w:p w14:paraId="3EC8C46D" w14:textId="77777777" w:rsidR="00B22937" w:rsidRDefault="002D1FB3" w:rsidP="00D20597">
      <w:pPr>
        <w:spacing w:after="0" w:line="360" w:lineRule="auto"/>
        <w:rPr>
          <w:rFonts w:ascii="Calibri" w:hAnsi="Calibri" w:cs="Calibri"/>
          <w:sz w:val="24"/>
          <w:szCs w:val="24"/>
        </w:rPr>
      </w:pPr>
      <w:r w:rsidRPr="002D1FB3">
        <w:rPr>
          <w:rFonts w:ascii="Calibri" w:hAnsi="Calibri" w:cs="Calibri"/>
          <w:sz w:val="24"/>
          <w:szCs w:val="24"/>
        </w:rPr>
        <w:fldChar w:fldCharType="end"/>
      </w:r>
    </w:p>
    <w:p w14:paraId="510DD217" w14:textId="77777777" w:rsidR="00AD1C2E" w:rsidRDefault="00A908C9" w:rsidP="00796123">
      <w:pPr>
        <w:spacing w:after="0" w:line="360" w:lineRule="auto"/>
        <w:rPr>
          <w:del w:id="8" w:author="Microsoft Word" w:date="2024-11-28T23:47:00Z" w16du:dateUtc="2024-11-28T23:47:00Z"/>
          <w:rFonts w:eastAsiaTheme="minorEastAsia"/>
          <w:noProof/>
          <w:lang w:val="en-US" w:eastAsia="zh-CN"/>
        </w:rPr>
      </w:pPr>
      <w:r>
        <w:rPr>
          <w:rFonts w:ascii="Calibri" w:hAnsi="Calibri" w:cs="Calibri"/>
          <w:sz w:val="32"/>
          <w:szCs w:val="32"/>
        </w:rPr>
        <w:t>Figures</w:t>
      </w:r>
      <w:del w:id="9" w:author="Microsoft Word" w:date="2024-11-28T23:47:00Z" w16du:dateUtc="2024-11-28T23:47:00Z">
        <w:r w:rsidR="00FD41E4" w:rsidRPr="00AB65E5">
          <w:rPr>
            <w:rFonts w:ascii="Calibri" w:hAnsi="Calibri" w:cs="Calibri"/>
            <w:sz w:val="24"/>
            <w:szCs w:val="24"/>
          </w:rPr>
          <w:fldChar w:fldCharType="begin"/>
        </w:r>
        <w:r w:rsidR="00FD41E4" w:rsidRPr="2909D79A">
          <w:rPr>
            <w:rFonts w:ascii="Calibri" w:hAnsi="Calibri" w:cs="Calibri"/>
            <w:sz w:val="24"/>
            <w:szCs w:val="24"/>
          </w:rPr>
          <w:delInstrText xml:space="preserve"> TOC \t "figures cgs" \c </w:delInstrText>
        </w:r>
        <w:r w:rsidR="00FD41E4" w:rsidRPr="00AB65E5">
          <w:rPr>
            <w:rFonts w:ascii="Calibri" w:hAnsi="Calibri" w:cs="Calibri"/>
            <w:sz w:val="24"/>
            <w:szCs w:val="24"/>
          </w:rPr>
          <w:fldChar w:fldCharType="separate"/>
        </w:r>
      </w:del>
      <w:r w:rsidR="00AD1C2E">
        <w:rPr>
          <w:noProof/>
        </w:rPr>
        <w:drawing>
          <wp:inline distT="0" distB="0" distL="0" distR="0" wp14:anchorId="6F742D97" wp14:editId="47447346">
            <wp:extent cx="5724524" cy="4048125"/>
            <wp:effectExtent l="0" t="0" r="0" b="0"/>
            <wp:docPr id="1119813641" name="Picture 28479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795107"/>
                    <pic:cNvPicPr/>
                  </pic:nvPicPr>
                  <pic:blipFill>
                    <a:blip r:embed="rId9">
                      <a:extLst>
                        <a:ext uri="{28A0092B-C50C-407E-A947-70E740481C1C}">
                          <a14:useLocalDpi xmlns:a14="http://schemas.microsoft.com/office/drawing/2010/main" val="0"/>
                        </a:ext>
                      </a:extLst>
                    </a:blip>
                    <a:stretch>
                      <a:fillRect/>
                    </a:stretch>
                  </pic:blipFill>
                  <pic:spPr>
                    <a:xfrm>
                      <a:off x="0" y="0"/>
                      <a:ext cx="5724524" cy="4048125"/>
                    </a:xfrm>
                    <a:prstGeom prst="rect">
                      <a:avLst/>
                    </a:prstGeom>
                  </pic:spPr>
                </pic:pic>
              </a:graphicData>
            </a:graphic>
          </wp:inline>
        </w:drawing>
      </w:r>
      <w:del w:id="10" w:author="Microsoft Word" w:date="2024-11-28T23:47:00Z" w16du:dateUtc="2024-11-28T23:47:00Z">
        <w:r w:rsidR="00AD1C2E" w:rsidRPr="2909D79A">
          <w:rPr>
            <w:noProof/>
          </w:rPr>
          <w:delText xml:space="preserve">     Figure 2: Map of greenspace site selection in the City of Edinburgh using flood risk areas and shown according to intersection with the nearest SIMD area.</w:delText>
        </w:r>
        <w:r w:rsidR="00FD41E4">
          <w:tab/>
        </w:r>
        <w:r w:rsidR="00AD1C2E" w:rsidRPr="2909D79A">
          <w:rPr>
            <w:noProof/>
          </w:rPr>
          <w:delText>7</w:delText>
        </w:r>
      </w:del>
    </w:p>
    <w:p w14:paraId="1A41A0FD" w14:textId="77777777" w:rsidR="00AD1C2E" w:rsidRDefault="00AD1C2E" w:rsidP="00796123">
      <w:pPr>
        <w:pStyle w:val="TableofFigures"/>
        <w:tabs>
          <w:tab w:val="right" w:leader="dot" w:pos="9016"/>
        </w:tabs>
        <w:spacing w:line="360" w:lineRule="auto"/>
        <w:rPr>
          <w:del w:id="11" w:author="Microsoft Word" w:date="2024-11-28T23:47:00Z" w16du:dateUtc="2024-11-28T23:47:00Z"/>
          <w:rFonts w:eastAsiaTheme="minorEastAsia"/>
          <w:noProof/>
          <w:szCs w:val="24"/>
          <w:lang w:val="en-US" w:eastAsia="zh-CN"/>
        </w:rPr>
      </w:pPr>
      <w:del w:id="12" w:author="Microsoft Word" w:date="2024-11-28T23:47:00Z" w16du:dateUtc="2024-11-28T23:47:00Z">
        <w:r>
          <w:rPr>
            <w:noProof/>
          </w:rPr>
          <w:delText>Figure 2: Polygons of Inch Park as an example of greenspace digitisation.</w:delText>
        </w:r>
        <w:r>
          <w:rPr>
            <w:noProof/>
          </w:rPr>
          <w:tab/>
        </w:r>
        <w:r>
          <w:rPr>
            <w:noProof/>
          </w:rPr>
          <w:fldChar w:fldCharType="begin"/>
        </w:r>
        <w:r>
          <w:rPr>
            <w:noProof/>
          </w:rPr>
          <w:delInstrText xml:space="preserve"> PAGEREF _Toc183693294 \h </w:delInstrText>
        </w:r>
        <w:r>
          <w:rPr>
            <w:noProof/>
          </w:rPr>
        </w:r>
        <w:r>
          <w:rPr>
            <w:noProof/>
          </w:rPr>
          <w:fldChar w:fldCharType="separate"/>
        </w:r>
        <w:r>
          <w:rPr>
            <w:noProof/>
          </w:rPr>
          <w:delText>8</w:delText>
        </w:r>
        <w:r>
          <w:rPr>
            <w:noProof/>
          </w:rPr>
          <w:fldChar w:fldCharType="end"/>
        </w:r>
      </w:del>
    </w:p>
    <w:p w14:paraId="0A611A72" w14:textId="77777777" w:rsidR="00796123" w:rsidRDefault="00FD41E4" w:rsidP="00796123">
      <w:pPr>
        <w:pStyle w:val="TableofFigures"/>
        <w:tabs>
          <w:tab w:val="right" w:leader="dot" w:pos="9016"/>
        </w:tabs>
        <w:spacing w:line="360" w:lineRule="auto"/>
        <w:rPr>
          <w:noProof/>
        </w:rPr>
      </w:pPr>
      <w:del w:id="13" w:author="Microsoft Word" w:date="2024-11-28T23:47:00Z" w16du:dateUtc="2024-11-28T23:47:00Z">
        <w:r w:rsidRPr="00AB65E5">
          <w:rPr>
            <w:rFonts w:ascii="Calibri" w:hAnsi="Calibri" w:cs="Calibri"/>
            <w:sz w:val="24"/>
            <w:szCs w:val="24"/>
          </w:rPr>
          <w:fldChar w:fldCharType="end"/>
        </w:r>
      </w:del>
      <w:r w:rsidRPr="00AB65E5">
        <w:rPr>
          <w:rFonts w:ascii="Calibri" w:hAnsi="Calibri" w:cs="Calibri"/>
          <w:sz w:val="24"/>
          <w:szCs w:val="24"/>
        </w:rPr>
        <w:fldChar w:fldCharType="begin"/>
      </w:r>
      <w:r w:rsidRPr="00AB65E5">
        <w:rPr>
          <w:rFonts w:ascii="Calibri" w:hAnsi="Calibri" w:cs="Calibri"/>
          <w:sz w:val="24"/>
          <w:szCs w:val="24"/>
        </w:rPr>
        <w:instrText xml:space="preserve"> TOC \t "figures cgs" \c </w:instrText>
      </w:r>
      <w:r w:rsidRPr="00AB65E5">
        <w:rPr>
          <w:rFonts w:ascii="Calibri" w:hAnsi="Calibri" w:cs="Calibri"/>
          <w:sz w:val="24"/>
          <w:szCs w:val="24"/>
        </w:rPr>
        <w:fldChar w:fldCharType="separate"/>
      </w:r>
    </w:p>
    <w:p w14:paraId="4A402ADB" w14:textId="1A0C39A4" w:rsidR="00796123" w:rsidRDefault="00796123" w:rsidP="00796123">
      <w:pPr>
        <w:pStyle w:val="TableofFigures"/>
        <w:tabs>
          <w:tab w:val="right" w:leader="dot" w:pos="9016"/>
        </w:tabs>
        <w:spacing w:line="360" w:lineRule="auto"/>
        <w:rPr>
          <w:rFonts w:eastAsiaTheme="minorEastAsia"/>
          <w:noProof/>
          <w:sz w:val="24"/>
          <w:szCs w:val="24"/>
          <w:lang w:val="en-US"/>
        </w:rPr>
      </w:pPr>
      <w:r>
        <w:rPr>
          <w:noProof/>
        </w:rPr>
        <w:t>Figure 1: Map of greenspace site selection in the City of Edinburgh</w:t>
      </w:r>
      <w:r>
        <w:rPr>
          <w:noProof/>
        </w:rPr>
        <w:tab/>
      </w:r>
      <w:r>
        <w:rPr>
          <w:noProof/>
        </w:rPr>
        <w:fldChar w:fldCharType="begin"/>
      </w:r>
      <w:r>
        <w:rPr>
          <w:noProof/>
        </w:rPr>
        <w:instrText xml:space="preserve"> PAGEREF _Toc183731675 \h </w:instrText>
      </w:r>
      <w:r>
        <w:rPr>
          <w:noProof/>
        </w:rPr>
      </w:r>
      <w:r>
        <w:rPr>
          <w:noProof/>
        </w:rPr>
        <w:fldChar w:fldCharType="separate"/>
      </w:r>
      <w:r>
        <w:rPr>
          <w:noProof/>
        </w:rPr>
        <w:t>7</w:t>
      </w:r>
      <w:r>
        <w:rPr>
          <w:noProof/>
        </w:rPr>
        <w:fldChar w:fldCharType="end"/>
      </w:r>
    </w:p>
    <w:p w14:paraId="1AB8EA2E" w14:textId="593280DD" w:rsidR="00796123" w:rsidRDefault="00796123" w:rsidP="00796123">
      <w:pPr>
        <w:pStyle w:val="TableofFigures"/>
        <w:tabs>
          <w:tab w:val="right" w:leader="dot" w:pos="9016"/>
        </w:tabs>
        <w:spacing w:line="360" w:lineRule="auto"/>
        <w:rPr>
          <w:rFonts w:eastAsiaTheme="minorEastAsia"/>
          <w:noProof/>
          <w:sz w:val="24"/>
          <w:szCs w:val="24"/>
          <w:lang w:val="en-US"/>
        </w:rPr>
      </w:pPr>
      <w:r>
        <w:rPr>
          <w:noProof/>
        </w:rPr>
        <w:t>Figure 2: Polygons of Inch Park as an example of greenspace digitisation.</w:t>
      </w:r>
      <w:r>
        <w:rPr>
          <w:noProof/>
        </w:rPr>
        <w:tab/>
      </w:r>
      <w:r>
        <w:rPr>
          <w:noProof/>
        </w:rPr>
        <w:fldChar w:fldCharType="begin"/>
      </w:r>
      <w:r>
        <w:rPr>
          <w:noProof/>
        </w:rPr>
        <w:instrText xml:space="preserve"> PAGEREF _Toc183731676 \h </w:instrText>
      </w:r>
      <w:r>
        <w:rPr>
          <w:noProof/>
        </w:rPr>
      </w:r>
      <w:r>
        <w:rPr>
          <w:noProof/>
        </w:rPr>
        <w:fldChar w:fldCharType="separate"/>
      </w:r>
      <w:r>
        <w:rPr>
          <w:noProof/>
        </w:rPr>
        <w:t>8</w:t>
      </w:r>
      <w:r>
        <w:rPr>
          <w:noProof/>
        </w:rPr>
        <w:fldChar w:fldCharType="end"/>
      </w:r>
    </w:p>
    <w:p w14:paraId="4B8A4906" w14:textId="6EE20203" w:rsidR="00FD41E4" w:rsidRDefault="00FD41E4" w:rsidP="00796123">
      <w:pPr>
        <w:spacing w:after="0" w:line="360" w:lineRule="auto"/>
        <w:rPr>
          <w:rFonts w:ascii="Calibri" w:hAnsi="Calibri" w:cs="Calibri"/>
          <w:sz w:val="32"/>
          <w:szCs w:val="32"/>
        </w:rPr>
      </w:pPr>
      <w:r w:rsidRPr="00AB65E5">
        <w:rPr>
          <w:rFonts w:ascii="Calibri" w:hAnsi="Calibri" w:cs="Calibri"/>
          <w:sz w:val="24"/>
          <w:szCs w:val="24"/>
        </w:rPr>
        <w:fldChar w:fldCharType="end"/>
      </w:r>
    </w:p>
    <w:p w14:paraId="1AA04FB8" w14:textId="355ED4AC" w:rsidR="00CE6F63" w:rsidRPr="00665409" w:rsidRDefault="009D493F" w:rsidP="002D1FB3">
      <w:pPr>
        <w:spacing w:line="360" w:lineRule="auto"/>
        <w:rPr>
          <w:rFonts w:ascii="Calibri" w:hAnsi="Calibri" w:cs="Calibri"/>
          <w:sz w:val="24"/>
          <w:szCs w:val="24"/>
        </w:rPr>
      </w:pPr>
      <w:r>
        <w:rPr>
          <w:rFonts w:ascii="Calibri" w:hAnsi="Calibri" w:cs="Calibri"/>
          <w:sz w:val="24"/>
          <w:szCs w:val="24"/>
        </w:rPr>
        <w:br w:type="page"/>
      </w:r>
    </w:p>
    <w:p w14:paraId="77CC963E" w14:textId="1337F63A" w:rsidR="00A06F81" w:rsidRPr="001C0889" w:rsidRDefault="2A4A7B82" w:rsidP="55FD4333">
      <w:pPr>
        <w:pStyle w:val="Headingcgs"/>
      </w:pPr>
      <w:bookmarkStart w:id="14" w:name="_Toc550205146"/>
      <w:bookmarkStart w:id="15" w:name="_Toc183695615"/>
      <w:bookmarkStart w:id="16" w:name="_Toc184303183"/>
      <w:r w:rsidRPr="001C0889">
        <w:lastRenderedPageBreak/>
        <w:t>Introduction</w:t>
      </w:r>
      <w:bookmarkEnd w:id="14"/>
      <w:bookmarkEnd w:id="15"/>
      <w:bookmarkEnd w:id="16"/>
    </w:p>
    <w:p w14:paraId="5EB1C39B" w14:textId="6EFC21CA" w:rsidR="00AE6CD4" w:rsidRPr="0089596A" w:rsidRDefault="1472855F" w:rsidP="0C9B1F9F">
      <w:pPr>
        <w:spacing w:before="100" w:after="100" w:line="360" w:lineRule="auto"/>
        <w:contextualSpacing/>
        <w:jc w:val="both"/>
        <w:rPr>
          <w:rFonts w:ascii="Calibri" w:eastAsia="Calibri" w:hAnsi="Calibri" w:cs="Calibri"/>
          <w:color w:val="000000" w:themeColor="text1"/>
          <w:sz w:val="24"/>
          <w:szCs w:val="24"/>
        </w:rPr>
      </w:pPr>
      <w:r w:rsidRPr="0089596A">
        <w:rPr>
          <w:rFonts w:ascii="Calibri" w:eastAsia="Calibri" w:hAnsi="Calibri" w:cs="Calibri"/>
          <w:color w:val="000000" w:themeColor="text1"/>
          <w:sz w:val="24"/>
          <w:szCs w:val="24"/>
        </w:rPr>
        <w:t xml:space="preserve">In collaboration with the Central Scotland Green Network (CSGN) and the City of Edinburgh Council, this study aims to comprehensively assess the value of greenspaces within Edinburgh city limits. Environmental deprivation in relation to greenspace refers to the unequal distribution of access to recreational areas or green infrastructure and their benefits that disproportionately affect </w:t>
      </w:r>
      <w:r w:rsidRPr="2D781FDF">
        <w:rPr>
          <w:rFonts w:ascii="Calibri" w:eastAsia="Calibri" w:hAnsi="Calibri" w:cs="Calibri"/>
          <w:color w:val="000000" w:themeColor="text1"/>
          <w:sz w:val="24"/>
          <w:szCs w:val="24"/>
        </w:rPr>
        <w:t>marginali</w:t>
      </w:r>
      <w:r w:rsidR="297A03D9" w:rsidRPr="2D781FDF">
        <w:rPr>
          <w:rFonts w:ascii="Calibri" w:eastAsia="Calibri" w:hAnsi="Calibri" w:cs="Calibri"/>
          <w:color w:val="000000" w:themeColor="text1"/>
          <w:sz w:val="24"/>
          <w:szCs w:val="24"/>
        </w:rPr>
        <w:t>s</w:t>
      </w:r>
      <w:r w:rsidRPr="2D781FDF">
        <w:rPr>
          <w:rFonts w:ascii="Calibri" w:eastAsia="Calibri" w:hAnsi="Calibri" w:cs="Calibri"/>
          <w:color w:val="000000" w:themeColor="text1"/>
          <w:sz w:val="24"/>
          <w:szCs w:val="24"/>
        </w:rPr>
        <w:t>ed</w:t>
      </w:r>
      <w:r w:rsidRPr="0089596A">
        <w:rPr>
          <w:rFonts w:ascii="Calibri" w:eastAsia="Calibri" w:hAnsi="Calibri" w:cs="Calibri"/>
          <w:color w:val="000000" w:themeColor="text1"/>
          <w:sz w:val="24"/>
          <w:szCs w:val="24"/>
        </w:rPr>
        <w:t xml:space="preserve"> communities (Pearce </w:t>
      </w:r>
      <w:r w:rsidRPr="55F57E47">
        <w:rPr>
          <w:rFonts w:ascii="Calibri" w:eastAsia="Calibri" w:hAnsi="Calibri" w:cs="Calibri"/>
          <w:i/>
          <w:color w:val="000000" w:themeColor="text1"/>
          <w:sz w:val="24"/>
          <w:szCs w:val="24"/>
        </w:rPr>
        <w:t>et al</w:t>
      </w:r>
      <w:r w:rsidR="00A868AF" w:rsidRPr="55F57E47">
        <w:rPr>
          <w:rFonts w:ascii="Calibri" w:eastAsia="Calibri" w:hAnsi="Calibri" w:cs="Calibri"/>
          <w:i/>
          <w:color w:val="000000" w:themeColor="text1"/>
          <w:sz w:val="24"/>
          <w:szCs w:val="24"/>
        </w:rPr>
        <w:t>.</w:t>
      </w:r>
      <w:r w:rsidR="6C2CC3BE" w:rsidRPr="0089596A">
        <w:rPr>
          <w:rFonts w:ascii="Calibri" w:eastAsia="Calibri" w:hAnsi="Calibri" w:cs="Calibri"/>
          <w:color w:val="000000" w:themeColor="text1"/>
          <w:sz w:val="24"/>
          <w:szCs w:val="24"/>
        </w:rPr>
        <w:t>,</w:t>
      </w:r>
      <w:r w:rsidRPr="0089596A">
        <w:rPr>
          <w:rFonts w:ascii="Calibri" w:eastAsia="Calibri" w:hAnsi="Calibri" w:cs="Calibri"/>
          <w:color w:val="000000" w:themeColor="text1"/>
          <w:sz w:val="24"/>
          <w:szCs w:val="24"/>
        </w:rPr>
        <w:t xml:space="preserve"> 2011). Deprivation can manifest in many ways, such as poor air quality and pollution, higher flood risk, limited opportunities for outdoor access that contributes to health disparities among various socio-economic levels (Hazell, 2020; </w:t>
      </w:r>
      <w:r w:rsidRPr="007F2C15">
        <w:rPr>
          <w:rFonts w:ascii="Calibri" w:eastAsia="Calibri" w:hAnsi="Calibri" w:cs="Calibri"/>
          <w:color w:val="000000" w:themeColor="text1"/>
          <w:sz w:val="24"/>
          <w:szCs w:val="24"/>
        </w:rPr>
        <w:t xml:space="preserve">Pearce </w:t>
      </w:r>
      <w:r w:rsidRPr="007F2C15">
        <w:rPr>
          <w:rFonts w:ascii="Calibri" w:eastAsia="Calibri" w:hAnsi="Calibri" w:cs="Calibri"/>
          <w:i/>
          <w:color w:val="000000" w:themeColor="text1"/>
          <w:sz w:val="24"/>
          <w:szCs w:val="24"/>
        </w:rPr>
        <w:t>et al</w:t>
      </w:r>
      <w:r w:rsidR="79F384FD" w:rsidRPr="007F2C15">
        <w:rPr>
          <w:rFonts w:ascii="Calibri" w:eastAsia="Calibri" w:hAnsi="Calibri" w:cs="Calibri"/>
          <w:i/>
          <w:color w:val="000000" w:themeColor="text1"/>
          <w:sz w:val="24"/>
          <w:szCs w:val="24"/>
        </w:rPr>
        <w:t>.</w:t>
      </w:r>
      <w:r w:rsidR="6C2CC3BE" w:rsidRPr="007F2C15">
        <w:rPr>
          <w:rFonts w:ascii="Calibri" w:eastAsia="Calibri" w:hAnsi="Calibri" w:cs="Calibri"/>
          <w:color w:val="000000" w:themeColor="text1"/>
          <w:sz w:val="24"/>
          <w:szCs w:val="24"/>
        </w:rPr>
        <w:t>,</w:t>
      </w:r>
      <w:r w:rsidRPr="0089596A">
        <w:rPr>
          <w:rFonts w:ascii="Calibri" w:eastAsia="Calibri" w:hAnsi="Calibri" w:cs="Calibri"/>
          <w:color w:val="000000" w:themeColor="text1"/>
          <w:sz w:val="24"/>
          <w:szCs w:val="24"/>
        </w:rPr>
        <w:t xml:space="preserve"> 2011). By identifying and </w:t>
      </w:r>
      <w:r w:rsidRPr="2D781FDF">
        <w:rPr>
          <w:rFonts w:ascii="Calibri" w:eastAsia="Calibri" w:hAnsi="Calibri" w:cs="Calibri"/>
          <w:color w:val="000000" w:themeColor="text1"/>
          <w:sz w:val="24"/>
          <w:szCs w:val="24"/>
        </w:rPr>
        <w:t>characteri</w:t>
      </w:r>
      <w:r w:rsidR="625C2570" w:rsidRPr="2D781FDF">
        <w:rPr>
          <w:rFonts w:ascii="Calibri" w:eastAsia="Calibri" w:hAnsi="Calibri" w:cs="Calibri"/>
          <w:color w:val="000000" w:themeColor="text1"/>
          <w:sz w:val="24"/>
          <w:szCs w:val="24"/>
        </w:rPr>
        <w:t>s</w:t>
      </w:r>
      <w:r w:rsidRPr="2D781FDF">
        <w:rPr>
          <w:rFonts w:ascii="Calibri" w:eastAsia="Calibri" w:hAnsi="Calibri" w:cs="Calibri"/>
          <w:color w:val="000000" w:themeColor="text1"/>
          <w:sz w:val="24"/>
          <w:szCs w:val="24"/>
        </w:rPr>
        <w:t>ing</w:t>
      </w:r>
      <w:r w:rsidRPr="0089596A">
        <w:rPr>
          <w:rFonts w:ascii="Calibri" w:eastAsia="Calibri" w:hAnsi="Calibri" w:cs="Calibri"/>
          <w:color w:val="000000" w:themeColor="text1"/>
          <w:sz w:val="24"/>
          <w:szCs w:val="24"/>
        </w:rPr>
        <w:t xml:space="preserve"> greenspaces based on their connectivity and infiltration capacity, this report aims to address environmental quality and accessibility in terms of flood risk</w:t>
      </w:r>
      <w:r w:rsidR="00245779" w:rsidRPr="0089596A">
        <w:rPr>
          <w:rFonts w:ascii="Calibri" w:eastAsia="Calibri" w:hAnsi="Calibri" w:cs="Calibri"/>
          <w:color w:val="000000" w:themeColor="text1"/>
          <w:sz w:val="24"/>
          <w:szCs w:val="24"/>
        </w:rPr>
        <w:t xml:space="preserve"> with the following research </w:t>
      </w:r>
      <w:r w:rsidR="00AE6CD4" w:rsidRPr="0089596A">
        <w:rPr>
          <w:rFonts w:ascii="Calibri" w:eastAsia="Calibri" w:hAnsi="Calibri" w:cs="Calibri"/>
          <w:color w:val="000000" w:themeColor="text1"/>
          <w:sz w:val="24"/>
          <w:szCs w:val="24"/>
        </w:rPr>
        <w:t xml:space="preserve">questions: </w:t>
      </w:r>
    </w:p>
    <w:p w14:paraId="252F3E02" w14:textId="4B5A65D9" w:rsidR="00AE6CD4" w:rsidRPr="0089596A" w:rsidRDefault="00AE6CD4" w:rsidP="004A760E">
      <w:pPr>
        <w:numPr>
          <w:ilvl w:val="0"/>
          <w:numId w:val="10"/>
        </w:numPr>
        <w:spacing w:before="100" w:after="100" w:line="360" w:lineRule="auto"/>
        <w:contextualSpacing/>
        <w:jc w:val="both"/>
        <w:rPr>
          <w:rFonts w:ascii="Calibri" w:eastAsia="Calibri" w:hAnsi="Calibri" w:cs="Calibri"/>
          <w:color w:val="000000" w:themeColor="text1"/>
          <w:sz w:val="24"/>
          <w:szCs w:val="24"/>
          <w:lang w:val="en-US"/>
        </w:rPr>
      </w:pPr>
      <w:r w:rsidRPr="0089596A">
        <w:rPr>
          <w:rFonts w:ascii="Calibri" w:eastAsia="Calibri" w:hAnsi="Calibri" w:cs="Calibri"/>
          <w:color w:val="000000" w:themeColor="text1"/>
          <w:sz w:val="24"/>
          <w:szCs w:val="24"/>
        </w:rPr>
        <w:t xml:space="preserve">What is the quality of </w:t>
      </w:r>
      <w:r w:rsidR="100F139E" w:rsidRPr="0089596A">
        <w:rPr>
          <w:rFonts w:ascii="Calibri" w:eastAsia="Calibri" w:hAnsi="Calibri" w:cs="Calibri"/>
          <w:color w:val="000000" w:themeColor="text1"/>
          <w:sz w:val="24"/>
          <w:szCs w:val="24"/>
        </w:rPr>
        <w:t>greenspaces</w:t>
      </w:r>
      <w:r w:rsidRPr="0089596A">
        <w:rPr>
          <w:rFonts w:ascii="Calibri" w:eastAsia="Calibri" w:hAnsi="Calibri" w:cs="Calibri"/>
          <w:color w:val="000000" w:themeColor="text1"/>
          <w:sz w:val="24"/>
          <w:szCs w:val="24"/>
        </w:rPr>
        <w:t xml:space="preserve"> using vegetation, connectivity, and existing flood </w:t>
      </w:r>
      <w:r w:rsidR="100F139E" w:rsidRPr="0089596A">
        <w:rPr>
          <w:rFonts w:ascii="Calibri" w:eastAsia="Calibri" w:hAnsi="Calibri" w:cs="Calibri"/>
          <w:color w:val="000000" w:themeColor="text1"/>
          <w:sz w:val="24"/>
          <w:szCs w:val="24"/>
        </w:rPr>
        <w:t>defen</w:t>
      </w:r>
      <w:r w:rsidR="5C39B113" w:rsidRPr="0089596A">
        <w:rPr>
          <w:rFonts w:ascii="Calibri" w:eastAsia="Calibri" w:hAnsi="Calibri" w:cs="Calibri"/>
          <w:color w:val="000000" w:themeColor="text1"/>
          <w:sz w:val="24"/>
          <w:szCs w:val="24"/>
        </w:rPr>
        <w:t>c</w:t>
      </w:r>
      <w:r w:rsidR="100F139E" w:rsidRPr="0089596A">
        <w:rPr>
          <w:rFonts w:ascii="Calibri" w:eastAsia="Calibri" w:hAnsi="Calibri" w:cs="Calibri"/>
          <w:color w:val="000000" w:themeColor="text1"/>
          <w:sz w:val="24"/>
          <w:szCs w:val="24"/>
        </w:rPr>
        <w:t>e</w:t>
      </w:r>
      <w:r w:rsidRPr="0089596A">
        <w:rPr>
          <w:rFonts w:ascii="Calibri" w:eastAsia="Calibri" w:hAnsi="Calibri" w:cs="Calibri"/>
          <w:color w:val="000000" w:themeColor="text1"/>
          <w:sz w:val="24"/>
          <w:szCs w:val="24"/>
        </w:rPr>
        <w:t xml:space="preserve"> infrastructure as indicators of flood </w:t>
      </w:r>
      <w:r w:rsidR="627BE74C" w:rsidRPr="72DF9382">
        <w:rPr>
          <w:rFonts w:ascii="Calibri" w:eastAsia="Calibri" w:hAnsi="Calibri" w:cs="Calibri"/>
          <w:color w:val="000000" w:themeColor="text1"/>
          <w:sz w:val="24"/>
          <w:szCs w:val="24"/>
        </w:rPr>
        <w:t>management</w:t>
      </w:r>
      <w:r w:rsidRPr="0089596A">
        <w:rPr>
          <w:rFonts w:ascii="Calibri" w:eastAsia="Calibri" w:hAnsi="Calibri" w:cs="Calibri"/>
          <w:color w:val="000000" w:themeColor="text1"/>
          <w:sz w:val="24"/>
          <w:szCs w:val="24"/>
        </w:rPr>
        <w:t>?</w:t>
      </w:r>
    </w:p>
    <w:p w14:paraId="6721B1CB" w14:textId="1F74BA9B" w:rsidR="00AE6CD4" w:rsidRPr="0089596A" w:rsidRDefault="00AE6CD4" w:rsidP="004A760E">
      <w:pPr>
        <w:numPr>
          <w:ilvl w:val="0"/>
          <w:numId w:val="10"/>
        </w:numPr>
        <w:spacing w:before="100" w:after="100" w:line="360" w:lineRule="auto"/>
        <w:contextualSpacing/>
        <w:jc w:val="both"/>
        <w:rPr>
          <w:rFonts w:ascii="Calibri" w:eastAsia="Calibri" w:hAnsi="Calibri" w:cs="Calibri"/>
          <w:color w:val="000000" w:themeColor="text1"/>
          <w:sz w:val="24"/>
          <w:szCs w:val="24"/>
          <w:lang w:val="en-US"/>
        </w:rPr>
      </w:pPr>
      <w:r w:rsidRPr="0089596A">
        <w:rPr>
          <w:rFonts w:ascii="Calibri" w:eastAsia="Calibri" w:hAnsi="Calibri" w:cs="Calibri"/>
          <w:color w:val="000000" w:themeColor="text1"/>
          <w:sz w:val="24"/>
          <w:szCs w:val="24"/>
        </w:rPr>
        <w:t>Is there a difference in how effectively greenspaces mitigate flood events in areas with high deprivation compared to areas with low deprivation?</w:t>
      </w:r>
    </w:p>
    <w:p w14:paraId="0D5BDF46" w14:textId="04DD9C37" w:rsidR="0BACC869" w:rsidRPr="0089596A" w:rsidRDefault="0BACC869" w:rsidP="0C9B1F9F">
      <w:pPr>
        <w:spacing w:before="100" w:after="100" w:line="360" w:lineRule="auto"/>
        <w:contextualSpacing/>
        <w:jc w:val="both"/>
        <w:rPr>
          <w:rFonts w:ascii="Calibri" w:eastAsia="Calibri" w:hAnsi="Calibri" w:cs="Calibri"/>
          <w:color w:val="000000" w:themeColor="text1"/>
          <w:sz w:val="24"/>
          <w:szCs w:val="24"/>
        </w:rPr>
      </w:pPr>
    </w:p>
    <w:p w14:paraId="71EFA9C1" w14:textId="4832E571" w:rsidR="001821F1" w:rsidRPr="0089596A" w:rsidRDefault="1472855F" w:rsidP="004A760E">
      <w:pPr>
        <w:spacing w:before="100" w:after="100" w:line="360" w:lineRule="auto"/>
        <w:contextualSpacing/>
        <w:jc w:val="both"/>
        <w:rPr>
          <w:rFonts w:ascii="Calibri" w:eastAsia="Calibri" w:hAnsi="Calibri" w:cs="Calibri"/>
          <w:color w:val="000000" w:themeColor="text1"/>
          <w:sz w:val="24"/>
          <w:szCs w:val="24"/>
        </w:rPr>
      </w:pPr>
      <w:r w:rsidRPr="0089596A">
        <w:rPr>
          <w:rFonts w:ascii="Calibri" w:eastAsia="Calibri" w:hAnsi="Calibri" w:cs="Calibri"/>
          <w:color w:val="000000" w:themeColor="text1"/>
          <w:sz w:val="24"/>
          <w:szCs w:val="24"/>
        </w:rPr>
        <w:t xml:space="preserve">The role of vegetation cover in flood management and risk reduction is critical (Milazzo </w:t>
      </w:r>
      <w:r w:rsidRPr="00823F42">
        <w:rPr>
          <w:rFonts w:ascii="Calibri" w:eastAsia="Calibri" w:hAnsi="Calibri" w:cs="Calibri"/>
          <w:i/>
          <w:iCs/>
          <w:color w:val="000000" w:themeColor="text1"/>
          <w:sz w:val="24"/>
          <w:szCs w:val="24"/>
        </w:rPr>
        <w:t>et al</w:t>
      </w:r>
      <w:r w:rsidR="24464069" w:rsidRPr="55A6EBAE">
        <w:rPr>
          <w:rFonts w:ascii="Calibri" w:eastAsia="Calibri" w:hAnsi="Calibri" w:cs="Calibri"/>
          <w:i/>
          <w:iCs/>
          <w:color w:val="000000" w:themeColor="text1"/>
          <w:sz w:val="24"/>
          <w:szCs w:val="24"/>
        </w:rPr>
        <w:t>.</w:t>
      </w:r>
      <w:r w:rsidRPr="55A6EBAE">
        <w:rPr>
          <w:rFonts w:ascii="Calibri" w:eastAsia="Calibri" w:hAnsi="Calibri" w:cs="Calibri"/>
          <w:color w:val="000000" w:themeColor="text1"/>
          <w:sz w:val="24"/>
          <w:szCs w:val="24"/>
        </w:rPr>
        <w:t>,</w:t>
      </w:r>
      <w:r w:rsidRPr="0089596A">
        <w:rPr>
          <w:rFonts w:ascii="Calibri" w:eastAsia="Calibri" w:hAnsi="Calibri" w:cs="Calibri"/>
          <w:color w:val="000000" w:themeColor="text1"/>
          <w:sz w:val="24"/>
          <w:szCs w:val="24"/>
        </w:rPr>
        <w:t xml:space="preserve"> 2023). Vegetation cover in greenspaces absorbs rainfall and reduces surface runoff, a vital element in preventing urban flooding (Milazzo </w:t>
      </w:r>
      <w:r w:rsidRPr="00823F42">
        <w:rPr>
          <w:rFonts w:ascii="Calibri" w:eastAsia="Calibri" w:hAnsi="Calibri" w:cs="Calibri"/>
          <w:i/>
          <w:iCs/>
          <w:color w:val="000000" w:themeColor="text1"/>
          <w:sz w:val="24"/>
          <w:szCs w:val="24"/>
        </w:rPr>
        <w:t>et al</w:t>
      </w:r>
      <w:r w:rsidR="17FC9CE9" w:rsidRPr="0089596A">
        <w:rPr>
          <w:rFonts w:ascii="Calibri" w:eastAsia="Calibri" w:hAnsi="Calibri" w:cs="Calibri"/>
          <w:color w:val="000000" w:themeColor="text1"/>
          <w:sz w:val="24"/>
          <w:szCs w:val="24"/>
        </w:rPr>
        <w:t>.</w:t>
      </w:r>
      <w:r w:rsidR="6C2CC3BE" w:rsidRPr="0089596A">
        <w:rPr>
          <w:rFonts w:ascii="Calibri" w:eastAsia="Calibri" w:hAnsi="Calibri" w:cs="Calibri"/>
          <w:color w:val="000000" w:themeColor="text1"/>
          <w:sz w:val="24"/>
          <w:szCs w:val="24"/>
        </w:rPr>
        <w:t>,</w:t>
      </w:r>
      <w:r w:rsidRPr="0089596A">
        <w:rPr>
          <w:rFonts w:ascii="Calibri" w:eastAsia="Calibri" w:hAnsi="Calibri" w:cs="Calibri"/>
          <w:color w:val="000000" w:themeColor="text1"/>
          <w:sz w:val="24"/>
          <w:szCs w:val="24"/>
        </w:rPr>
        <w:t xml:space="preserve"> 2023). Further, connectivity of greenspace has the potential to create integrated drainage systems that contribute to mitigating flood events (</w:t>
      </w:r>
      <w:proofErr w:type="spellStart"/>
      <w:r w:rsidRPr="0089596A">
        <w:rPr>
          <w:rFonts w:ascii="Calibri" w:eastAsia="Calibri" w:hAnsi="Calibri" w:cs="Calibri"/>
          <w:color w:val="000000" w:themeColor="text1"/>
          <w:sz w:val="24"/>
          <w:szCs w:val="24"/>
        </w:rPr>
        <w:t>Staccione</w:t>
      </w:r>
      <w:proofErr w:type="spellEnd"/>
      <w:r w:rsidRPr="0089596A">
        <w:rPr>
          <w:rFonts w:ascii="Calibri" w:eastAsia="Calibri" w:hAnsi="Calibri" w:cs="Calibri"/>
          <w:color w:val="000000" w:themeColor="text1"/>
          <w:sz w:val="24"/>
          <w:szCs w:val="24"/>
        </w:rPr>
        <w:t xml:space="preserve"> </w:t>
      </w:r>
      <w:r w:rsidRPr="00823F42">
        <w:rPr>
          <w:rFonts w:ascii="Calibri" w:eastAsia="Calibri" w:hAnsi="Calibri" w:cs="Calibri"/>
          <w:i/>
          <w:iCs/>
          <w:color w:val="000000" w:themeColor="text1"/>
          <w:sz w:val="24"/>
          <w:szCs w:val="24"/>
        </w:rPr>
        <w:t>et al</w:t>
      </w:r>
      <w:r w:rsidR="1079ECF8" w:rsidRPr="0089596A">
        <w:rPr>
          <w:rFonts w:ascii="Calibri" w:eastAsia="Calibri" w:hAnsi="Calibri" w:cs="Calibri"/>
          <w:color w:val="000000" w:themeColor="text1"/>
          <w:sz w:val="24"/>
          <w:szCs w:val="24"/>
        </w:rPr>
        <w:t>.</w:t>
      </w:r>
      <w:r w:rsidR="6C2CC3BE" w:rsidRPr="0089596A">
        <w:rPr>
          <w:rFonts w:ascii="Calibri" w:eastAsia="Calibri" w:hAnsi="Calibri" w:cs="Calibri"/>
          <w:color w:val="000000" w:themeColor="text1"/>
          <w:sz w:val="24"/>
          <w:szCs w:val="24"/>
        </w:rPr>
        <w:t>,</w:t>
      </w:r>
      <w:r w:rsidRPr="0089596A">
        <w:rPr>
          <w:rFonts w:ascii="Calibri" w:eastAsia="Calibri" w:hAnsi="Calibri" w:cs="Calibri"/>
          <w:color w:val="000000" w:themeColor="text1"/>
          <w:sz w:val="24"/>
          <w:szCs w:val="24"/>
        </w:rPr>
        <w:t xml:space="preserve"> 2024). Such analysis garners insights into the quality and extent of greenspaces, the populations they serve, and the areas in most need of intervention. Ultimately, this report seeks to inform funding and policy decisions that increase equity and environmental sustainability throughout Edinburgh's diverse communities.</w:t>
      </w:r>
      <w:bookmarkStart w:id="17" w:name="_Toc2146373528"/>
    </w:p>
    <w:p w14:paraId="106D2DCE" w14:textId="724C9E2C" w:rsidR="0BACC869" w:rsidRPr="001C0889" w:rsidRDefault="0BACC869" w:rsidP="0BACC869">
      <w:pPr>
        <w:spacing w:before="100" w:after="100" w:line="360" w:lineRule="auto"/>
        <w:contextualSpacing/>
        <w:rPr>
          <w:rFonts w:ascii="Calibri" w:eastAsia="Calibri" w:hAnsi="Calibri" w:cs="Calibri"/>
          <w:color w:val="000000" w:themeColor="text1"/>
        </w:rPr>
      </w:pPr>
    </w:p>
    <w:p w14:paraId="0E08A25A" w14:textId="1470FAD1" w:rsidR="001821F1" w:rsidRPr="00482E61" w:rsidRDefault="1708A1A0" w:rsidP="55FD4333">
      <w:pPr>
        <w:pStyle w:val="Headingcgs"/>
      </w:pPr>
      <w:bookmarkStart w:id="18" w:name="_Toc184303184"/>
      <w:commentRangeStart w:id="19"/>
      <w:r w:rsidRPr="00482E61">
        <w:t>Literature Review</w:t>
      </w:r>
      <w:bookmarkEnd w:id="17"/>
      <w:commentRangeEnd w:id="19"/>
      <w:r w:rsidR="001821F1">
        <w:rPr>
          <w:rStyle w:val="CommentReference"/>
        </w:rPr>
        <w:commentReference w:id="19"/>
      </w:r>
      <w:bookmarkEnd w:id="18"/>
    </w:p>
    <w:p w14:paraId="1B39DDCB" w14:textId="52902834" w:rsidR="255B7748" w:rsidRDefault="0E0CEC69" w:rsidP="00917A10">
      <w:pPr>
        <w:spacing w:after="0" w:line="360" w:lineRule="auto"/>
        <w:jc w:val="both"/>
        <w:rPr>
          <w:rFonts w:ascii="Calibri" w:eastAsia="Calibri" w:hAnsi="Calibri" w:cs="Calibri"/>
          <w:sz w:val="24"/>
          <w:szCs w:val="24"/>
        </w:rPr>
      </w:pPr>
      <w:r w:rsidRPr="72DF9382">
        <w:rPr>
          <w:rFonts w:ascii="Calibri" w:eastAsia="Calibri" w:hAnsi="Calibri" w:cs="Calibri"/>
          <w:sz w:val="24"/>
          <w:szCs w:val="24"/>
        </w:rPr>
        <w:t xml:space="preserve">The relationship between environmental deprivation and natural flood management is a complex and multi-faceted issue. Much research has been done </w:t>
      </w:r>
      <w:r w:rsidR="76032B61" w:rsidRPr="72DF9382">
        <w:rPr>
          <w:rFonts w:ascii="Calibri" w:eastAsia="Calibri" w:hAnsi="Calibri" w:cs="Calibri"/>
          <w:sz w:val="24"/>
          <w:szCs w:val="24"/>
        </w:rPr>
        <w:t>into</w:t>
      </w:r>
      <w:r w:rsidRPr="72DF9382">
        <w:rPr>
          <w:rFonts w:ascii="Calibri" w:eastAsia="Calibri" w:hAnsi="Calibri" w:cs="Calibri"/>
          <w:sz w:val="24"/>
          <w:szCs w:val="24"/>
        </w:rPr>
        <w:t xml:space="preserve"> environmental deprivation, which is typically defined as the lack of access to physical environmental </w:t>
      </w:r>
      <w:r w:rsidRPr="72DF9382">
        <w:rPr>
          <w:rFonts w:ascii="Calibri" w:eastAsia="Calibri" w:hAnsi="Calibri" w:cs="Calibri"/>
          <w:sz w:val="24"/>
          <w:szCs w:val="24"/>
        </w:rPr>
        <w:lastRenderedPageBreak/>
        <w:t xml:space="preserve">conditions that can positively contribute to health and well-being, or </w:t>
      </w:r>
      <w:r w:rsidR="073DC98B" w:rsidRPr="72DF9382">
        <w:rPr>
          <w:rFonts w:ascii="Calibri" w:eastAsia="Calibri" w:hAnsi="Calibri" w:cs="Calibri"/>
          <w:sz w:val="24"/>
          <w:szCs w:val="24"/>
        </w:rPr>
        <w:t>high-quality</w:t>
      </w:r>
      <w:r w:rsidRPr="72DF9382">
        <w:rPr>
          <w:rFonts w:ascii="Calibri" w:eastAsia="Calibri" w:hAnsi="Calibri" w:cs="Calibri"/>
          <w:sz w:val="24"/>
          <w:szCs w:val="24"/>
        </w:rPr>
        <w:t xml:space="preserve"> greenspaces</w:t>
      </w:r>
      <w:r w:rsidR="2F870C43" w:rsidRPr="72DF9382">
        <w:rPr>
          <w:rFonts w:ascii="Calibri" w:eastAsia="Calibri" w:hAnsi="Calibri" w:cs="Calibri"/>
          <w:sz w:val="24"/>
          <w:szCs w:val="24"/>
        </w:rPr>
        <w:t xml:space="preserve"> (Centre for Research on Environment, Society and Health, 2024)</w:t>
      </w:r>
      <w:r w:rsidRPr="72DF9382">
        <w:rPr>
          <w:rFonts w:ascii="Calibri" w:eastAsia="Calibri" w:hAnsi="Calibri" w:cs="Calibri"/>
          <w:sz w:val="24"/>
          <w:szCs w:val="24"/>
        </w:rPr>
        <w:t xml:space="preserve">. </w:t>
      </w:r>
      <w:commentRangeStart w:id="20"/>
      <w:r w:rsidRPr="72DF9382">
        <w:rPr>
          <w:rFonts w:ascii="Calibri" w:eastAsia="Calibri" w:hAnsi="Calibri" w:cs="Calibri"/>
          <w:sz w:val="24"/>
          <w:szCs w:val="24"/>
        </w:rPr>
        <w:t xml:space="preserve">The benefits of greenspaces for flood management are </w:t>
      </w:r>
      <w:r w:rsidR="0984423F" w:rsidRPr="72DF9382">
        <w:rPr>
          <w:rFonts w:ascii="Calibri" w:eastAsia="Calibri" w:hAnsi="Calibri" w:cs="Calibri"/>
          <w:sz w:val="24"/>
          <w:szCs w:val="24"/>
        </w:rPr>
        <w:t>only beginning to be</w:t>
      </w:r>
      <w:r w:rsidRPr="72DF9382">
        <w:rPr>
          <w:rFonts w:ascii="Calibri" w:eastAsia="Calibri" w:hAnsi="Calibri" w:cs="Calibri"/>
          <w:sz w:val="24"/>
          <w:szCs w:val="24"/>
        </w:rPr>
        <w:t xml:space="preserve"> acknowledged</w:t>
      </w:r>
      <w:commentRangeEnd w:id="20"/>
      <w:r>
        <w:rPr>
          <w:rStyle w:val="CommentReference"/>
        </w:rPr>
        <w:commentReference w:id="20"/>
      </w:r>
      <w:r w:rsidR="064B61D8" w:rsidRPr="72DF9382">
        <w:rPr>
          <w:rFonts w:ascii="Calibri" w:eastAsia="Calibri" w:hAnsi="Calibri" w:cs="Calibri"/>
          <w:sz w:val="24"/>
          <w:szCs w:val="24"/>
        </w:rPr>
        <w:t xml:space="preserve">, but their accurate assessment is crucial towards understanding </w:t>
      </w:r>
      <w:r w:rsidR="2D4F5B25" w:rsidRPr="72DF9382">
        <w:rPr>
          <w:rFonts w:ascii="Calibri" w:eastAsia="Calibri" w:hAnsi="Calibri" w:cs="Calibri"/>
          <w:sz w:val="24"/>
          <w:szCs w:val="24"/>
        </w:rPr>
        <w:t>their role in this area</w:t>
      </w:r>
      <w:r w:rsidR="3F78BFDC" w:rsidRPr="72DF9382">
        <w:rPr>
          <w:rFonts w:ascii="Calibri" w:eastAsia="Calibri" w:hAnsi="Calibri" w:cs="Calibri"/>
          <w:sz w:val="24"/>
          <w:szCs w:val="24"/>
        </w:rPr>
        <w:t xml:space="preserve"> (Schuch </w:t>
      </w:r>
      <w:r w:rsidR="3F78BFDC" w:rsidRPr="72DF9382">
        <w:rPr>
          <w:rFonts w:ascii="Calibri" w:eastAsia="Calibri" w:hAnsi="Calibri" w:cs="Calibri"/>
          <w:i/>
          <w:iCs/>
          <w:sz w:val="24"/>
          <w:szCs w:val="24"/>
        </w:rPr>
        <w:t>et al.</w:t>
      </w:r>
      <w:r w:rsidR="3F78BFDC" w:rsidRPr="72DF9382">
        <w:rPr>
          <w:rFonts w:ascii="Calibri" w:eastAsia="Calibri" w:hAnsi="Calibri" w:cs="Calibri"/>
          <w:sz w:val="24"/>
          <w:szCs w:val="24"/>
        </w:rPr>
        <w:t>, 2017)</w:t>
      </w:r>
      <w:r w:rsidRPr="72DF9382">
        <w:rPr>
          <w:rFonts w:ascii="Calibri" w:eastAsia="Calibri" w:hAnsi="Calibri" w:cs="Calibri"/>
          <w:sz w:val="24"/>
          <w:szCs w:val="24"/>
        </w:rPr>
        <w:t xml:space="preserve">. Studies show that enhancing green infrastructure makes a significant contribution to urban flood management by increasing vegetation cover and groundwater storage (Zimmermann </w:t>
      </w:r>
      <w:r w:rsidRPr="72DF9382">
        <w:rPr>
          <w:rFonts w:ascii="Calibri" w:eastAsia="Calibri" w:hAnsi="Calibri" w:cs="Calibri"/>
          <w:i/>
          <w:iCs/>
          <w:sz w:val="24"/>
          <w:szCs w:val="24"/>
        </w:rPr>
        <w:t>et al</w:t>
      </w:r>
      <w:r w:rsidRPr="72DF9382">
        <w:rPr>
          <w:rFonts w:ascii="Calibri" w:eastAsia="Calibri" w:hAnsi="Calibri" w:cs="Calibri"/>
          <w:sz w:val="24"/>
          <w:szCs w:val="24"/>
        </w:rPr>
        <w:t>., 2016).</w:t>
      </w:r>
      <w:r w:rsidRPr="72DF9382">
        <w:rPr>
          <w:rFonts w:ascii="Calibri" w:eastAsia="Aptos" w:hAnsi="Calibri" w:cs="Calibri"/>
          <w:sz w:val="16"/>
          <w:szCs w:val="16"/>
        </w:rPr>
        <w:t xml:space="preserve"> </w:t>
      </w:r>
      <w:r w:rsidR="32225FE7" w:rsidRPr="72DF9382">
        <w:rPr>
          <w:rFonts w:ascii="Calibri" w:eastAsia="Aptos" w:hAnsi="Calibri" w:cs="Calibri"/>
          <w:sz w:val="24"/>
          <w:szCs w:val="24"/>
        </w:rPr>
        <w:t>Vegetation significantly mitigates flood risks by enhancing water absorption and reducing surface runoff. Trees improve soil structure through their root systems, promoting infiltration and minimi</w:t>
      </w:r>
      <w:r w:rsidR="25C6594A" w:rsidRPr="72DF9382">
        <w:rPr>
          <w:rFonts w:ascii="Calibri" w:eastAsia="Aptos" w:hAnsi="Calibri" w:cs="Calibri"/>
          <w:sz w:val="24"/>
          <w:szCs w:val="24"/>
        </w:rPr>
        <w:t>s</w:t>
      </w:r>
      <w:r w:rsidR="32225FE7" w:rsidRPr="72DF9382">
        <w:rPr>
          <w:rFonts w:ascii="Calibri" w:eastAsia="Aptos" w:hAnsi="Calibri" w:cs="Calibri"/>
          <w:sz w:val="24"/>
          <w:szCs w:val="24"/>
        </w:rPr>
        <w:t xml:space="preserve">ing runoff, while grass areas slow down water flow, allowing for greater absorption (Archer </w:t>
      </w:r>
      <w:r w:rsidR="32225FE7" w:rsidRPr="72DF9382">
        <w:rPr>
          <w:rFonts w:ascii="Calibri" w:eastAsia="Aptos" w:hAnsi="Calibri" w:cs="Calibri"/>
          <w:i/>
          <w:iCs/>
          <w:sz w:val="24"/>
          <w:szCs w:val="24"/>
        </w:rPr>
        <w:t>et al.</w:t>
      </w:r>
      <w:r w:rsidR="32225FE7" w:rsidRPr="72DF9382">
        <w:rPr>
          <w:rFonts w:ascii="Calibri" w:eastAsia="Aptos" w:hAnsi="Calibri" w:cs="Calibri"/>
          <w:sz w:val="24"/>
          <w:szCs w:val="24"/>
        </w:rPr>
        <w:t xml:space="preserve">, 2015; </w:t>
      </w:r>
      <w:proofErr w:type="spellStart"/>
      <w:r w:rsidR="34FF8240" w:rsidRPr="72DF9382">
        <w:rPr>
          <w:rFonts w:ascii="Calibri" w:eastAsia="Aptos" w:hAnsi="Calibri" w:cs="Calibri"/>
          <w:sz w:val="24"/>
          <w:szCs w:val="24"/>
        </w:rPr>
        <w:t>Regüés</w:t>
      </w:r>
      <w:proofErr w:type="spellEnd"/>
      <w:r w:rsidR="32225FE7" w:rsidRPr="72DF9382">
        <w:rPr>
          <w:rFonts w:ascii="Calibri" w:eastAsia="Aptos" w:hAnsi="Calibri" w:cs="Calibri"/>
          <w:sz w:val="24"/>
          <w:szCs w:val="24"/>
        </w:rPr>
        <w:t xml:space="preserve"> </w:t>
      </w:r>
      <w:r w:rsidR="32225FE7" w:rsidRPr="72DF9382">
        <w:rPr>
          <w:rFonts w:ascii="Calibri" w:eastAsia="Aptos" w:hAnsi="Calibri" w:cs="Calibri"/>
          <w:i/>
          <w:iCs/>
          <w:sz w:val="24"/>
          <w:szCs w:val="24"/>
        </w:rPr>
        <w:t>et al.</w:t>
      </w:r>
      <w:r w:rsidR="32225FE7" w:rsidRPr="72DF9382">
        <w:rPr>
          <w:rFonts w:ascii="Calibri" w:eastAsia="Aptos" w:hAnsi="Calibri" w:cs="Calibri"/>
          <w:sz w:val="24"/>
          <w:szCs w:val="24"/>
        </w:rPr>
        <w:t>, 2017).</w:t>
      </w:r>
      <w:r w:rsidRPr="72DF9382">
        <w:rPr>
          <w:rFonts w:ascii="Calibri" w:eastAsia="Calibri" w:hAnsi="Calibri" w:cs="Calibri"/>
          <w:sz w:val="24"/>
          <w:szCs w:val="24"/>
        </w:rPr>
        <w:t xml:space="preserve"> Greenspaces have previously been evaluated to determine their overall quality via the use of aerial imagery (Wang </w:t>
      </w:r>
      <w:r w:rsidRPr="72DF9382">
        <w:rPr>
          <w:rFonts w:ascii="Calibri" w:eastAsia="Calibri" w:hAnsi="Calibri" w:cs="Calibri"/>
          <w:i/>
          <w:iCs/>
          <w:sz w:val="24"/>
          <w:szCs w:val="24"/>
        </w:rPr>
        <w:t>et al</w:t>
      </w:r>
      <w:r w:rsidRPr="72DF9382">
        <w:rPr>
          <w:rFonts w:ascii="Calibri" w:eastAsia="Calibri" w:hAnsi="Calibri" w:cs="Calibri"/>
          <w:sz w:val="24"/>
          <w:szCs w:val="24"/>
        </w:rPr>
        <w:t xml:space="preserve">., 2021; Baka and Mabon, 2022). Though these studies quantified greenspaces for their benefits around </w:t>
      </w:r>
      <w:commentRangeStart w:id="21"/>
      <w:r w:rsidRPr="72DF9382">
        <w:rPr>
          <w:rFonts w:ascii="Calibri" w:eastAsia="Calibri" w:hAnsi="Calibri" w:cs="Calibri"/>
          <w:sz w:val="24"/>
          <w:szCs w:val="24"/>
        </w:rPr>
        <w:t>mental health</w:t>
      </w:r>
      <w:commentRangeEnd w:id="21"/>
      <w:r>
        <w:rPr>
          <w:rStyle w:val="CommentReference"/>
        </w:rPr>
        <w:commentReference w:id="21"/>
      </w:r>
      <w:r w:rsidRPr="72DF9382">
        <w:rPr>
          <w:rFonts w:ascii="Calibri" w:eastAsia="Calibri" w:hAnsi="Calibri" w:cs="Calibri"/>
          <w:sz w:val="24"/>
          <w:szCs w:val="24"/>
        </w:rPr>
        <w:t xml:space="preserve">, </w:t>
      </w:r>
      <w:r w:rsidR="2CFA6C1A" w:rsidRPr="72DF9382">
        <w:rPr>
          <w:rFonts w:ascii="Calibri" w:eastAsia="Calibri" w:hAnsi="Calibri" w:cs="Calibri"/>
          <w:sz w:val="24"/>
          <w:szCs w:val="24"/>
        </w:rPr>
        <w:t>it</w:t>
      </w:r>
      <w:r w:rsidRPr="72DF9382">
        <w:rPr>
          <w:rFonts w:ascii="Calibri" w:eastAsia="Calibri" w:hAnsi="Calibri" w:cs="Calibri"/>
          <w:sz w:val="24"/>
          <w:szCs w:val="24"/>
        </w:rPr>
        <w:t xml:space="preserve"> suggests that th</w:t>
      </w:r>
      <w:r w:rsidR="14BD18E9" w:rsidRPr="72DF9382">
        <w:rPr>
          <w:rFonts w:ascii="Calibri" w:eastAsia="Calibri" w:hAnsi="Calibri" w:cs="Calibri"/>
          <w:sz w:val="24"/>
          <w:szCs w:val="24"/>
        </w:rPr>
        <w:t>is</w:t>
      </w:r>
      <w:r w:rsidRPr="72DF9382">
        <w:rPr>
          <w:rFonts w:ascii="Calibri" w:eastAsia="Calibri" w:hAnsi="Calibri" w:cs="Calibri"/>
          <w:sz w:val="24"/>
          <w:szCs w:val="24"/>
        </w:rPr>
        <w:t xml:space="preserve"> methodology is </w:t>
      </w:r>
      <w:r w:rsidR="337566CB" w:rsidRPr="72DF9382">
        <w:rPr>
          <w:rFonts w:ascii="Calibri" w:eastAsia="Calibri" w:hAnsi="Calibri" w:cs="Calibri"/>
          <w:sz w:val="24"/>
          <w:szCs w:val="24"/>
        </w:rPr>
        <w:t xml:space="preserve">potentially </w:t>
      </w:r>
      <w:r w:rsidRPr="72DF9382">
        <w:rPr>
          <w:rFonts w:ascii="Calibri" w:eastAsia="Calibri" w:hAnsi="Calibri" w:cs="Calibri"/>
          <w:sz w:val="24"/>
          <w:szCs w:val="24"/>
        </w:rPr>
        <w:t>viable</w:t>
      </w:r>
      <w:r w:rsidR="720A714C" w:rsidRPr="72DF9382">
        <w:rPr>
          <w:rFonts w:ascii="Calibri" w:eastAsia="Calibri" w:hAnsi="Calibri" w:cs="Calibri"/>
          <w:sz w:val="24"/>
          <w:szCs w:val="24"/>
        </w:rPr>
        <w:t xml:space="preserve"> in other contexts</w:t>
      </w:r>
      <w:r w:rsidRPr="72DF9382">
        <w:rPr>
          <w:rFonts w:ascii="Calibri" w:eastAsia="Calibri" w:hAnsi="Calibri" w:cs="Calibri"/>
          <w:sz w:val="24"/>
          <w:szCs w:val="24"/>
        </w:rPr>
        <w:t xml:space="preserve">. With the use of appropriate </w:t>
      </w:r>
      <w:r w:rsidR="328B1AD2" w:rsidRPr="72DF9382">
        <w:rPr>
          <w:rFonts w:ascii="Calibri" w:eastAsia="Calibri" w:hAnsi="Calibri" w:cs="Calibri"/>
          <w:sz w:val="24"/>
          <w:szCs w:val="24"/>
        </w:rPr>
        <w:t>metr</w:t>
      </w:r>
      <w:r w:rsidRPr="72DF9382">
        <w:rPr>
          <w:rFonts w:ascii="Calibri" w:eastAsia="Calibri" w:hAnsi="Calibri" w:cs="Calibri"/>
          <w:sz w:val="24"/>
          <w:szCs w:val="24"/>
        </w:rPr>
        <w:t xml:space="preserve">ics, greenspaces </w:t>
      </w:r>
      <w:r w:rsidR="23A9F102" w:rsidRPr="72DF9382">
        <w:rPr>
          <w:rFonts w:ascii="Calibri" w:eastAsia="Calibri" w:hAnsi="Calibri" w:cs="Calibri"/>
          <w:sz w:val="24"/>
          <w:szCs w:val="24"/>
        </w:rPr>
        <w:t>should</w:t>
      </w:r>
      <w:r w:rsidRPr="72DF9382">
        <w:rPr>
          <w:rFonts w:ascii="Calibri" w:eastAsia="Calibri" w:hAnsi="Calibri" w:cs="Calibri"/>
          <w:sz w:val="24"/>
          <w:szCs w:val="24"/>
        </w:rPr>
        <w:t xml:space="preserve"> also be evaluated for their benefits in flood management</w:t>
      </w:r>
      <w:r w:rsidR="78FBF092" w:rsidRPr="72DF9382">
        <w:rPr>
          <w:rFonts w:ascii="Calibri" w:eastAsia="Calibri" w:hAnsi="Calibri" w:cs="Calibri"/>
          <w:sz w:val="24"/>
          <w:szCs w:val="24"/>
        </w:rPr>
        <w:t xml:space="preserve"> in the same manner</w:t>
      </w:r>
      <w:r w:rsidR="5CC37236" w:rsidRPr="72DF9382">
        <w:rPr>
          <w:rFonts w:ascii="Calibri" w:eastAsia="Calibri" w:hAnsi="Calibri" w:cs="Calibri"/>
          <w:sz w:val="24"/>
          <w:szCs w:val="24"/>
        </w:rPr>
        <w:t>.</w:t>
      </w:r>
      <w:r w:rsidR="3EC572CA" w:rsidRPr="72DF9382">
        <w:rPr>
          <w:rFonts w:ascii="Calibri" w:eastAsia="Calibri" w:hAnsi="Calibri" w:cs="Calibri"/>
          <w:sz w:val="24"/>
          <w:szCs w:val="24"/>
        </w:rPr>
        <w:t xml:space="preserve"> For a more </w:t>
      </w:r>
      <w:r w:rsidR="156D49BD" w:rsidRPr="72DF9382">
        <w:rPr>
          <w:rFonts w:ascii="Calibri" w:eastAsia="Calibri" w:hAnsi="Calibri" w:cs="Calibri"/>
          <w:sz w:val="24"/>
          <w:szCs w:val="24"/>
        </w:rPr>
        <w:t>in-depth</w:t>
      </w:r>
      <w:r w:rsidR="3EC572CA" w:rsidRPr="72DF9382">
        <w:rPr>
          <w:rFonts w:ascii="Calibri" w:eastAsia="Calibri" w:hAnsi="Calibri" w:cs="Calibri"/>
          <w:sz w:val="24"/>
          <w:szCs w:val="24"/>
        </w:rPr>
        <w:t xml:space="preserve"> literature review, please see Appendix </w:t>
      </w:r>
      <w:commentRangeStart w:id="22"/>
      <w:r w:rsidR="1296A041" w:rsidRPr="72DF9382">
        <w:rPr>
          <w:rFonts w:ascii="Calibri" w:eastAsia="Calibri" w:hAnsi="Calibri" w:cs="Calibri"/>
          <w:sz w:val="24"/>
          <w:szCs w:val="24"/>
        </w:rPr>
        <w:t>G</w:t>
      </w:r>
      <w:commentRangeEnd w:id="22"/>
      <w:r>
        <w:rPr>
          <w:rStyle w:val="CommentReference"/>
        </w:rPr>
        <w:commentReference w:id="22"/>
      </w:r>
      <w:r w:rsidR="3EC572CA" w:rsidRPr="72DF9382">
        <w:rPr>
          <w:rFonts w:ascii="Calibri" w:eastAsia="Calibri" w:hAnsi="Calibri" w:cs="Calibri"/>
          <w:sz w:val="24"/>
          <w:szCs w:val="24"/>
        </w:rPr>
        <w:t>.</w:t>
      </w:r>
    </w:p>
    <w:p w14:paraId="6E5E503F" w14:textId="77777777" w:rsidR="00917A10" w:rsidRDefault="00917A10" w:rsidP="00917A10">
      <w:pPr>
        <w:spacing w:after="0" w:line="360" w:lineRule="auto"/>
        <w:jc w:val="both"/>
        <w:rPr>
          <w:rFonts w:ascii="Calibri" w:eastAsia="Calibri" w:hAnsi="Calibri" w:cs="Calibri"/>
          <w:sz w:val="24"/>
          <w:szCs w:val="24"/>
        </w:rPr>
      </w:pPr>
    </w:p>
    <w:p w14:paraId="58C4F242" w14:textId="47D1BC82" w:rsidR="00A06F81" w:rsidRPr="001C0889" w:rsidRDefault="2A4A7B82" w:rsidP="00917A10">
      <w:pPr>
        <w:pStyle w:val="Headingcgs"/>
        <w:spacing w:before="0" w:after="0"/>
      </w:pPr>
      <w:bookmarkStart w:id="23" w:name="_Toc2039867367"/>
      <w:bookmarkStart w:id="24" w:name="_Toc183695616"/>
      <w:bookmarkStart w:id="25" w:name="_Toc184303185"/>
      <w:r w:rsidRPr="001C0889">
        <w:t>Methodology</w:t>
      </w:r>
      <w:bookmarkEnd w:id="23"/>
      <w:bookmarkEnd w:id="24"/>
      <w:bookmarkEnd w:id="25"/>
    </w:p>
    <w:p w14:paraId="3C85D804" w14:textId="68ABDFE4" w:rsidR="7438F9A0" w:rsidRPr="00482E61" w:rsidRDefault="00362207" w:rsidP="00917A10">
      <w:pPr>
        <w:pStyle w:val="subcgs"/>
        <w:spacing w:before="0"/>
      </w:pPr>
      <w:bookmarkStart w:id="26" w:name="_Toc184303186"/>
      <w:r>
        <w:t xml:space="preserve">3.1 </w:t>
      </w:r>
      <w:r w:rsidR="7438F9A0" w:rsidRPr="00482E61">
        <w:t>Data source</w:t>
      </w:r>
      <w:r w:rsidR="4BA9087A" w:rsidRPr="00482E61">
        <w:t>s</w:t>
      </w:r>
      <w:bookmarkEnd w:id="26"/>
    </w:p>
    <w:p w14:paraId="57E3453D" w14:textId="4B915A60" w:rsidR="006729BF" w:rsidRPr="00DA1318" w:rsidRDefault="3CD65DC1" w:rsidP="00917A10">
      <w:pPr>
        <w:spacing w:after="0" w:line="360" w:lineRule="auto"/>
        <w:contextualSpacing/>
        <w:jc w:val="both"/>
        <w:rPr>
          <w:rFonts w:ascii="Calibri" w:eastAsia="Calibri" w:hAnsi="Calibri" w:cs="Calibri"/>
          <w:sz w:val="24"/>
          <w:szCs w:val="24"/>
        </w:rPr>
      </w:pPr>
      <w:r w:rsidRPr="0085468D">
        <w:rPr>
          <w:rFonts w:ascii="Calibri" w:eastAsia="Calibri" w:hAnsi="Calibri" w:cs="Calibri"/>
          <w:sz w:val="24"/>
          <w:szCs w:val="24"/>
        </w:rPr>
        <w:t>D</w:t>
      </w:r>
      <w:r w:rsidR="2CB137ED" w:rsidRPr="0085468D">
        <w:rPr>
          <w:rFonts w:ascii="Calibri" w:eastAsia="Calibri" w:hAnsi="Calibri" w:cs="Calibri"/>
          <w:sz w:val="24"/>
          <w:szCs w:val="24"/>
        </w:rPr>
        <w:t>ata</w:t>
      </w:r>
      <w:r w:rsidR="6DA97E00" w:rsidRPr="0085468D">
        <w:rPr>
          <w:rFonts w:ascii="Calibri" w:eastAsia="Calibri" w:hAnsi="Calibri" w:cs="Calibri"/>
          <w:sz w:val="24"/>
          <w:szCs w:val="24"/>
        </w:rPr>
        <w:t xml:space="preserve"> from </w:t>
      </w:r>
      <w:r w:rsidR="4BF93BED" w:rsidRPr="0085468D">
        <w:rPr>
          <w:rFonts w:ascii="Calibri" w:eastAsia="Calibri" w:hAnsi="Calibri" w:cs="Calibri"/>
          <w:sz w:val="24"/>
          <w:szCs w:val="24"/>
        </w:rPr>
        <w:t xml:space="preserve">the </w:t>
      </w:r>
      <w:r w:rsidR="693D3703" w:rsidRPr="0085468D">
        <w:rPr>
          <w:rFonts w:ascii="Calibri" w:eastAsia="Calibri" w:hAnsi="Calibri" w:cs="Calibri"/>
          <w:sz w:val="24"/>
          <w:szCs w:val="24"/>
        </w:rPr>
        <w:t>Scottish Index of Multiple Deprivation (</w:t>
      </w:r>
      <w:r w:rsidR="6DA97E00" w:rsidRPr="0085468D">
        <w:rPr>
          <w:rFonts w:ascii="Calibri" w:eastAsia="Calibri" w:hAnsi="Calibri" w:cs="Calibri"/>
          <w:sz w:val="24"/>
          <w:szCs w:val="24"/>
        </w:rPr>
        <w:t>SIMD</w:t>
      </w:r>
      <w:r w:rsidR="70EE3323" w:rsidRPr="0085468D">
        <w:rPr>
          <w:rFonts w:ascii="Calibri" w:eastAsia="Calibri" w:hAnsi="Calibri" w:cs="Calibri"/>
          <w:sz w:val="24"/>
          <w:szCs w:val="24"/>
        </w:rPr>
        <w:t>)</w:t>
      </w:r>
      <w:r w:rsidR="6DA97E00" w:rsidRPr="0085468D">
        <w:rPr>
          <w:rFonts w:ascii="Calibri" w:eastAsia="Calibri" w:hAnsi="Calibri" w:cs="Calibri"/>
          <w:sz w:val="24"/>
          <w:szCs w:val="24"/>
        </w:rPr>
        <w:t xml:space="preserve">, </w:t>
      </w:r>
      <w:r w:rsidR="385F8816" w:rsidRPr="0085468D">
        <w:rPr>
          <w:rFonts w:ascii="Calibri" w:eastAsia="Calibri" w:hAnsi="Calibri" w:cs="Calibri"/>
          <w:sz w:val="24"/>
          <w:szCs w:val="24"/>
        </w:rPr>
        <w:t xml:space="preserve">the </w:t>
      </w:r>
      <w:r w:rsidR="6DA97E00" w:rsidRPr="0085468D">
        <w:rPr>
          <w:rFonts w:ascii="Calibri" w:eastAsia="Calibri" w:hAnsi="Calibri" w:cs="Calibri"/>
          <w:sz w:val="24"/>
          <w:szCs w:val="24"/>
        </w:rPr>
        <w:t>British Geological S</w:t>
      </w:r>
      <w:r w:rsidR="27793C5C" w:rsidRPr="0085468D">
        <w:rPr>
          <w:rFonts w:ascii="Calibri" w:eastAsia="Calibri" w:hAnsi="Calibri" w:cs="Calibri"/>
          <w:sz w:val="24"/>
          <w:szCs w:val="24"/>
        </w:rPr>
        <w:t xml:space="preserve">urvey </w:t>
      </w:r>
      <w:r w:rsidR="6DA97E00" w:rsidRPr="0085468D">
        <w:rPr>
          <w:rFonts w:ascii="Calibri" w:eastAsia="Calibri" w:hAnsi="Calibri" w:cs="Calibri"/>
          <w:sz w:val="24"/>
          <w:szCs w:val="24"/>
        </w:rPr>
        <w:t xml:space="preserve">(BGS), and </w:t>
      </w:r>
      <w:r w:rsidR="5A013643" w:rsidRPr="0085468D">
        <w:rPr>
          <w:rFonts w:ascii="Calibri" w:eastAsia="Calibri" w:hAnsi="Calibri" w:cs="Calibri"/>
          <w:sz w:val="24"/>
          <w:szCs w:val="24"/>
        </w:rPr>
        <w:t xml:space="preserve">the </w:t>
      </w:r>
      <w:r w:rsidR="6DA97E00" w:rsidRPr="0085468D">
        <w:rPr>
          <w:rFonts w:ascii="Calibri" w:eastAsia="Calibri" w:hAnsi="Calibri" w:cs="Calibri"/>
          <w:sz w:val="24"/>
          <w:szCs w:val="24"/>
        </w:rPr>
        <w:t>Ordnance Survey (OS)</w:t>
      </w:r>
      <w:r w:rsidR="2C484125" w:rsidRPr="0085468D">
        <w:rPr>
          <w:rFonts w:ascii="Calibri" w:eastAsia="Calibri" w:hAnsi="Calibri" w:cs="Calibri"/>
          <w:sz w:val="24"/>
          <w:szCs w:val="24"/>
        </w:rPr>
        <w:t xml:space="preserve"> were used</w:t>
      </w:r>
      <w:r w:rsidR="633A00F0" w:rsidRPr="0085468D">
        <w:rPr>
          <w:rFonts w:ascii="Calibri" w:eastAsia="Calibri" w:hAnsi="Calibri" w:cs="Calibri"/>
          <w:sz w:val="24"/>
          <w:szCs w:val="24"/>
        </w:rPr>
        <w:t xml:space="preserve"> to select </w:t>
      </w:r>
      <w:r w:rsidR="7CA49F2C" w:rsidRPr="0085468D">
        <w:rPr>
          <w:rFonts w:ascii="Calibri" w:eastAsia="Calibri" w:hAnsi="Calibri" w:cs="Calibri"/>
          <w:sz w:val="24"/>
          <w:szCs w:val="24"/>
        </w:rPr>
        <w:t>greenspace</w:t>
      </w:r>
      <w:r w:rsidR="608945E8" w:rsidRPr="0085468D">
        <w:rPr>
          <w:rFonts w:ascii="Calibri" w:eastAsia="Calibri" w:hAnsi="Calibri" w:cs="Calibri"/>
          <w:sz w:val="24"/>
          <w:szCs w:val="24"/>
        </w:rPr>
        <w:t>s</w:t>
      </w:r>
      <w:r w:rsidR="009B5FB5">
        <w:rPr>
          <w:rFonts w:ascii="Calibri" w:eastAsia="Calibri" w:hAnsi="Calibri" w:cs="Calibri"/>
          <w:sz w:val="24"/>
          <w:szCs w:val="24"/>
        </w:rPr>
        <w:t xml:space="preserve"> at highest flood </w:t>
      </w:r>
      <w:r w:rsidR="004A760E">
        <w:rPr>
          <w:rFonts w:ascii="Calibri" w:eastAsia="Calibri" w:hAnsi="Calibri" w:cs="Calibri"/>
          <w:sz w:val="24"/>
          <w:szCs w:val="24"/>
        </w:rPr>
        <w:t>risk</w:t>
      </w:r>
      <w:r w:rsidR="633A00F0" w:rsidRPr="0085468D">
        <w:rPr>
          <w:rFonts w:ascii="Calibri" w:eastAsia="Calibri" w:hAnsi="Calibri" w:cs="Calibri"/>
          <w:sz w:val="24"/>
          <w:szCs w:val="24"/>
        </w:rPr>
        <w:t xml:space="preserve"> </w:t>
      </w:r>
      <w:r w:rsidR="004A760E">
        <w:rPr>
          <w:rFonts w:ascii="Calibri" w:eastAsia="Calibri" w:hAnsi="Calibri" w:cs="Calibri"/>
          <w:sz w:val="24"/>
          <w:szCs w:val="24"/>
        </w:rPr>
        <w:t>in areas of the 30% highest and lowest environmental deprivation</w:t>
      </w:r>
      <w:r w:rsidR="6DA97E00" w:rsidRPr="0085468D">
        <w:rPr>
          <w:rFonts w:ascii="Calibri" w:eastAsia="Calibri" w:hAnsi="Calibri" w:cs="Calibri"/>
          <w:sz w:val="24"/>
          <w:szCs w:val="24"/>
        </w:rPr>
        <w:t>. Data from SIMD</w:t>
      </w:r>
      <w:r w:rsidR="05093F2B" w:rsidRPr="0085468D">
        <w:rPr>
          <w:rFonts w:ascii="Calibri" w:eastAsia="Calibri" w:hAnsi="Calibri" w:cs="Calibri"/>
          <w:sz w:val="24"/>
          <w:szCs w:val="24"/>
        </w:rPr>
        <w:t xml:space="preserve"> is from 2020 and</w:t>
      </w:r>
      <w:r w:rsidR="6DA97E00" w:rsidRPr="0085468D">
        <w:rPr>
          <w:rFonts w:ascii="Calibri" w:eastAsia="Calibri" w:hAnsi="Calibri" w:cs="Calibri"/>
          <w:sz w:val="24"/>
          <w:szCs w:val="24"/>
        </w:rPr>
        <w:t xml:space="preserve"> shows the multiple deprivation index in deciles. BGS </w:t>
      </w:r>
      <w:r w:rsidR="4FC3FE48" w:rsidRPr="0085468D">
        <w:rPr>
          <w:rFonts w:ascii="Calibri" w:eastAsia="Calibri" w:hAnsi="Calibri" w:cs="Calibri"/>
          <w:sz w:val="24"/>
          <w:szCs w:val="24"/>
        </w:rPr>
        <w:t>data from 2010</w:t>
      </w:r>
      <w:r w:rsidR="6DA97E00" w:rsidRPr="0085468D">
        <w:rPr>
          <w:rFonts w:ascii="Calibri" w:eastAsia="Calibri" w:hAnsi="Calibri" w:cs="Calibri"/>
          <w:sz w:val="24"/>
          <w:szCs w:val="24"/>
        </w:rPr>
        <w:t xml:space="preserve"> shows the geological indicators of flooding based on their </w:t>
      </w:r>
      <w:r w:rsidR="4BB2E259" w:rsidRPr="255B7748">
        <w:rPr>
          <w:rFonts w:ascii="Calibri" w:eastAsia="Calibri" w:hAnsi="Calibri" w:cs="Calibri"/>
          <w:sz w:val="24"/>
          <w:szCs w:val="24"/>
        </w:rPr>
        <w:t>risk</w:t>
      </w:r>
      <w:r w:rsidR="6DA97E00" w:rsidRPr="0085468D">
        <w:rPr>
          <w:rFonts w:ascii="Calibri" w:eastAsia="Calibri" w:hAnsi="Calibri" w:cs="Calibri"/>
          <w:sz w:val="24"/>
          <w:szCs w:val="24"/>
        </w:rPr>
        <w:t xml:space="preserve"> of flooding from fluvial or coastal water</w:t>
      </w:r>
      <w:r w:rsidR="3AF86641" w:rsidRPr="0085468D">
        <w:rPr>
          <w:rFonts w:ascii="Calibri" w:eastAsia="Calibri" w:hAnsi="Calibri" w:cs="Calibri"/>
          <w:sz w:val="24"/>
          <w:szCs w:val="24"/>
        </w:rPr>
        <w:t xml:space="preserve">, each divided into two categories of lower </w:t>
      </w:r>
      <w:r w:rsidR="009469B1">
        <w:rPr>
          <w:rFonts w:ascii="Calibri" w:eastAsia="Calibri" w:hAnsi="Calibri" w:cs="Calibri"/>
          <w:sz w:val="24"/>
          <w:szCs w:val="24"/>
        </w:rPr>
        <w:t>or</w:t>
      </w:r>
      <w:r w:rsidR="3AF86641" w:rsidRPr="0085468D">
        <w:rPr>
          <w:rFonts w:ascii="Calibri" w:eastAsia="Calibri" w:hAnsi="Calibri" w:cs="Calibri"/>
          <w:sz w:val="24"/>
          <w:szCs w:val="24"/>
        </w:rPr>
        <w:t xml:space="preserve"> higher flooding potential</w:t>
      </w:r>
      <w:r w:rsidR="15BE07C4" w:rsidRPr="0085468D">
        <w:rPr>
          <w:rFonts w:ascii="Calibri" w:eastAsia="Calibri" w:hAnsi="Calibri" w:cs="Calibri"/>
          <w:sz w:val="24"/>
          <w:szCs w:val="24"/>
        </w:rPr>
        <w:t>.</w:t>
      </w:r>
      <w:r w:rsidR="6DA97E00" w:rsidRPr="0085468D">
        <w:rPr>
          <w:rFonts w:ascii="Calibri" w:eastAsia="Calibri" w:hAnsi="Calibri" w:cs="Calibri"/>
          <w:sz w:val="24"/>
          <w:szCs w:val="24"/>
        </w:rPr>
        <w:t xml:space="preserve"> </w:t>
      </w:r>
      <w:r w:rsidR="009469B1">
        <w:rPr>
          <w:rFonts w:ascii="Calibri" w:eastAsia="Calibri" w:hAnsi="Calibri" w:cs="Calibri"/>
          <w:sz w:val="24"/>
          <w:szCs w:val="24"/>
        </w:rPr>
        <w:t>A</w:t>
      </w:r>
      <w:r w:rsidR="6DA97E00" w:rsidRPr="0085468D">
        <w:rPr>
          <w:rFonts w:ascii="Calibri" w:eastAsia="Calibri" w:hAnsi="Calibri" w:cs="Calibri"/>
          <w:sz w:val="24"/>
          <w:szCs w:val="24"/>
        </w:rPr>
        <w:t xml:space="preserve"> map of greenspaces in Edinburgh was used</w:t>
      </w:r>
      <w:r w:rsidR="009469B1">
        <w:rPr>
          <w:rFonts w:ascii="Calibri" w:eastAsia="Calibri" w:hAnsi="Calibri" w:cs="Calibri"/>
          <w:sz w:val="24"/>
          <w:szCs w:val="24"/>
        </w:rPr>
        <w:t xml:space="preserve"> f</w:t>
      </w:r>
      <w:r w:rsidR="009469B1" w:rsidRPr="0085468D">
        <w:rPr>
          <w:rFonts w:ascii="Calibri" w:eastAsia="Calibri" w:hAnsi="Calibri" w:cs="Calibri"/>
          <w:sz w:val="24"/>
          <w:szCs w:val="24"/>
        </w:rPr>
        <w:t>rom OS</w:t>
      </w:r>
      <w:r w:rsidR="6DA97E00" w:rsidRPr="0085468D">
        <w:rPr>
          <w:rFonts w:ascii="Calibri" w:eastAsia="Calibri" w:hAnsi="Calibri" w:cs="Calibri"/>
          <w:sz w:val="24"/>
          <w:szCs w:val="24"/>
        </w:rPr>
        <w:t>.</w:t>
      </w:r>
      <w:r w:rsidR="2D787ED5" w:rsidRPr="0085468D">
        <w:rPr>
          <w:rFonts w:ascii="Calibri" w:eastAsia="Calibri" w:hAnsi="Calibri" w:cs="Calibri"/>
          <w:sz w:val="24"/>
          <w:szCs w:val="24"/>
        </w:rPr>
        <w:t xml:space="preserve"> This data is updated every six months and was downloa</w:t>
      </w:r>
      <w:r w:rsidR="6DA97E00" w:rsidRPr="0085468D">
        <w:rPr>
          <w:rFonts w:ascii="Calibri" w:eastAsia="Calibri" w:hAnsi="Calibri" w:cs="Calibri"/>
          <w:sz w:val="24"/>
          <w:szCs w:val="24"/>
        </w:rPr>
        <w:t xml:space="preserve">ded in October 2024. </w:t>
      </w:r>
    </w:p>
    <w:p w14:paraId="58E186BB" w14:textId="24B922F1" w:rsidR="00E85F51" w:rsidRPr="00362207" w:rsidRDefault="5C0EE384" w:rsidP="00917A10">
      <w:pPr>
        <w:pStyle w:val="subcgs"/>
        <w:spacing w:before="0"/>
      </w:pPr>
      <w:bookmarkStart w:id="27" w:name="_Toc184303187"/>
      <w:r w:rsidRPr="00362207">
        <w:t>3.</w:t>
      </w:r>
      <w:r w:rsidR="00362207">
        <w:t xml:space="preserve">2 </w:t>
      </w:r>
      <w:r w:rsidRPr="00362207">
        <w:t xml:space="preserve">Site Selection and </w:t>
      </w:r>
      <w:r w:rsidR="06BBF212" w:rsidRPr="00362207">
        <w:t xml:space="preserve">Map </w:t>
      </w:r>
      <w:r w:rsidRPr="00362207">
        <w:t>Digitisation</w:t>
      </w:r>
      <w:bookmarkEnd w:id="27"/>
    </w:p>
    <w:p w14:paraId="7C305B87" w14:textId="37A1AE50" w:rsidR="00D64060" w:rsidRPr="0085468D" w:rsidRDefault="6DA97E00" w:rsidP="72DF9382">
      <w:pPr>
        <w:spacing w:after="0" w:line="360" w:lineRule="auto"/>
        <w:contextualSpacing/>
        <w:jc w:val="both"/>
        <w:rPr>
          <w:rFonts w:ascii="Calibri" w:eastAsia="Calibri" w:hAnsi="Calibri" w:cs="Calibri"/>
          <w:sz w:val="24"/>
          <w:szCs w:val="24"/>
        </w:rPr>
      </w:pPr>
      <w:r w:rsidRPr="72DF9382">
        <w:rPr>
          <w:rFonts w:ascii="Calibri" w:eastAsia="Calibri" w:hAnsi="Calibri" w:cs="Calibri"/>
          <w:sz w:val="24"/>
          <w:szCs w:val="24"/>
        </w:rPr>
        <w:t xml:space="preserve">Using ArcGIS Pro, the greenspace data was clipped to show only those lying within the identified flood risk areas. </w:t>
      </w:r>
      <w:r w:rsidR="00639843" w:rsidRPr="72DF9382">
        <w:rPr>
          <w:rFonts w:ascii="Calibri" w:eastAsia="Calibri" w:hAnsi="Calibri" w:cs="Calibri"/>
          <w:sz w:val="24"/>
          <w:szCs w:val="24"/>
        </w:rPr>
        <w:t xml:space="preserve">There is inherently limited overlap between SIMD areas and greenspaces, as SIMD is focused </w:t>
      </w:r>
      <w:r w:rsidR="2EE0810C" w:rsidRPr="72DF9382">
        <w:rPr>
          <w:rFonts w:ascii="Calibri" w:eastAsia="Calibri" w:hAnsi="Calibri" w:cs="Calibri"/>
          <w:sz w:val="24"/>
          <w:szCs w:val="24"/>
        </w:rPr>
        <w:t xml:space="preserve">specifically </w:t>
      </w:r>
      <w:r w:rsidR="00639843" w:rsidRPr="72DF9382">
        <w:rPr>
          <w:rFonts w:ascii="Calibri" w:eastAsia="Calibri" w:hAnsi="Calibri" w:cs="Calibri"/>
          <w:sz w:val="24"/>
          <w:szCs w:val="24"/>
        </w:rPr>
        <w:t xml:space="preserve">on where people live. </w:t>
      </w:r>
      <w:r w:rsidR="27C326A4" w:rsidRPr="72DF9382">
        <w:rPr>
          <w:rFonts w:ascii="Calibri" w:eastAsia="Calibri" w:hAnsi="Calibri" w:cs="Calibri"/>
          <w:sz w:val="24"/>
          <w:szCs w:val="24"/>
        </w:rPr>
        <w:t>The</w:t>
      </w:r>
      <w:r w:rsidRPr="72DF9382">
        <w:rPr>
          <w:rFonts w:ascii="Calibri" w:eastAsia="Calibri" w:hAnsi="Calibri" w:cs="Calibri"/>
          <w:sz w:val="24"/>
          <w:szCs w:val="24"/>
        </w:rPr>
        <w:t xml:space="preserve"> clipped greenspaces</w:t>
      </w:r>
      <w:r w:rsidR="33C91334" w:rsidRPr="72DF9382">
        <w:rPr>
          <w:rFonts w:ascii="Calibri" w:eastAsia="Calibri" w:hAnsi="Calibri" w:cs="Calibri"/>
          <w:sz w:val="24"/>
          <w:szCs w:val="24"/>
        </w:rPr>
        <w:t xml:space="preserve"> </w:t>
      </w:r>
      <w:r w:rsidRPr="72DF9382">
        <w:rPr>
          <w:rFonts w:ascii="Calibri" w:eastAsia="Calibri" w:hAnsi="Calibri" w:cs="Calibri"/>
          <w:sz w:val="24"/>
          <w:szCs w:val="24"/>
        </w:rPr>
        <w:lastRenderedPageBreak/>
        <w:t>were</w:t>
      </w:r>
      <w:r w:rsidR="30A7DBE8" w:rsidRPr="72DF9382">
        <w:rPr>
          <w:rFonts w:ascii="Calibri" w:eastAsia="Calibri" w:hAnsi="Calibri" w:cs="Calibri"/>
          <w:sz w:val="24"/>
          <w:szCs w:val="24"/>
        </w:rPr>
        <w:t xml:space="preserve"> </w:t>
      </w:r>
      <w:r w:rsidRPr="72DF9382">
        <w:rPr>
          <w:rFonts w:ascii="Calibri" w:eastAsia="Calibri" w:hAnsi="Calibri" w:cs="Calibri"/>
          <w:sz w:val="24"/>
          <w:szCs w:val="24"/>
        </w:rPr>
        <w:t xml:space="preserve">divided into </w:t>
      </w:r>
      <w:r w:rsidR="26E14738" w:rsidRPr="72DF9382">
        <w:rPr>
          <w:rFonts w:ascii="Calibri" w:eastAsia="Calibri" w:hAnsi="Calibri" w:cs="Calibri"/>
          <w:sz w:val="24"/>
          <w:szCs w:val="24"/>
        </w:rPr>
        <w:t xml:space="preserve">SIMD </w:t>
      </w:r>
      <w:r w:rsidR="15BE07C4" w:rsidRPr="72DF9382">
        <w:rPr>
          <w:rFonts w:ascii="Calibri" w:eastAsia="Calibri" w:hAnsi="Calibri" w:cs="Calibri"/>
          <w:sz w:val="24"/>
          <w:szCs w:val="24"/>
        </w:rPr>
        <w:t xml:space="preserve">areas </w:t>
      </w:r>
      <w:r w:rsidR="65062C0B" w:rsidRPr="72DF9382">
        <w:rPr>
          <w:rFonts w:ascii="Calibri" w:eastAsia="Calibri" w:hAnsi="Calibri" w:cs="Calibri"/>
          <w:sz w:val="24"/>
          <w:szCs w:val="24"/>
        </w:rPr>
        <w:t xml:space="preserve">based on </w:t>
      </w:r>
      <w:r w:rsidR="15BE07C4" w:rsidRPr="72DF9382">
        <w:rPr>
          <w:rFonts w:ascii="Calibri" w:eastAsia="Calibri" w:hAnsi="Calibri" w:cs="Calibri"/>
          <w:sz w:val="24"/>
          <w:szCs w:val="24"/>
        </w:rPr>
        <w:t>intersecti</w:t>
      </w:r>
      <w:r w:rsidR="787083FD" w:rsidRPr="72DF9382">
        <w:rPr>
          <w:rFonts w:ascii="Calibri" w:eastAsia="Calibri" w:hAnsi="Calibri" w:cs="Calibri"/>
          <w:sz w:val="24"/>
          <w:szCs w:val="24"/>
        </w:rPr>
        <w:t>ons of</w:t>
      </w:r>
      <w:r w:rsidRPr="72DF9382">
        <w:rPr>
          <w:rFonts w:ascii="Calibri" w:eastAsia="Calibri" w:hAnsi="Calibri" w:cs="Calibri"/>
          <w:sz w:val="24"/>
          <w:szCs w:val="24"/>
        </w:rPr>
        <w:t xml:space="preserve"> the 30% most deprived and 30% least deprived </w:t>
      </w:r>
      <w:r w:rsidR="4F11114A" w:rsidRPr="72DF9382">
        <w:rPr>
          <w:rFonts w:ascii="Calibri" w:eastAsia="Calibri" w:hAnsi="Calibri" w:cs="Calibri"/>
          <w:sz w:val="24"/>
          <w:szCs w:val="24"/>
        </w:rPr>
        <w:t>SIMD</w:t>
      </w:r>
      <w:r w:rsidR="15BE07C4" w:rsidRPr="72DF9382">
        <w:rPr>
          <w:rFonts w:ascii="Calibri" w:eastAsia="Calibri" w:hAnsi="Calibri" w:cs="Calibri"/>
          <w:sz w:val="24"/>
          <w:szCs w:val="24"/>
        </w:rPr>
        <w:t xml:space="preserve"> </w:t>
      </w:r>
      <w:r w:rsidRPr="72DF9382">
        <w:rPr>
          <w:rFonts w:ascii="Calibri" w:eastAsia="Calibri" w:hAnsi="Calibri" w:cs="Calibri"/>
          <w:sz w:val="24"/>
          <w:szCs w:val="24"/>
        </w:rPr>
        <w:t>zones</w:t>
      </w:r>
      <w:r w:rsidR="15BE07C4" w:rsidRPr="72DF9382">
        <w:rPr>
          <w:rFonts w:ascii="Calibri" w:eastAsia="Calibri" w:hAnsi="Calibri" w:cs="Calibri"/>
          <w:sz w:val="24"/>
          <w:szCs w:val="24"/>
        </w:rPr>
        <w:t>.</w:t>
      </w:r>
      <w:r w:rsidRPr="72DF9382">
        <w:rPr>
          <w:rFonts w:ascii="Calibri" w:eastAsia="Calibri" w:hAnsi="Calibri" w:cs="Calibri"/>
          <w:sz w:val="24"/>
          <w:szCs w:val="24"/>
        </w:rPr>
        <w:t xml:space="preserve"> </w:t>
      </w:r>
      <w:r w:rsidR="3D191B45" w:rsidRPr="72DF9382">
        <w:rPr>
          <w:rFonts w:ascii="Calibri" w:eastAsia="Calibri" w:hAnsi="Calibri" w:cs="Calibri"/>
          <w:sz w:val="24"/>
          <w:szCs w:val="24"/>
        </w:rPr>
        <w:t>T</w:t>
      </w:r>
      <w:r w:rsidRPr="72DF9382">
        <w:rPr>
          <w:rFonts w:ascii="Calibri" w:eastAsia="Calibri" w:hAnsi="Calibri" w:cs="Calibri"/>
          <w:sz w:val="24"/>
          <w:szCs w:val="24"/>
        </w:rPr>
        <w:t xml:space="preserve">he </w:t>
      </w:r>
      <w:r w:rsidR="1A188C71" w:rsidRPr="72DF9382">
        <w:rPr>
          <w:rFonts w:ascii="Calibri" w:eastAsia="Calibri" w:hAnsi="Calibri" w:cs="Calibri"/>
          <w:sz w:val="24"/>
          <w:szCs w:val="24"/>
        </w:rPr>
        <w:t xml:space="preserve">deprivation </w:t>
      </w:r>
      <w:r w:rsidRPr="72DF9382">
        <w:rPr>
          <w:rFonts w:ascii="Calibri" w:eastAsia="Calibri" w:hAnsi="Calibri" w:cs="Calibri"/>
          <w:sz w:val="24"/>
          <w:szCs w:val="24"/>
        </w:rPr>
        <w:t xml:space="preserve">areas were distinguished at this point </w:t>
      </w:r>
      <w:r w:rsidR="21C09C9D" w:rsidRPr="72DF9382">
        <w:rPr>
          <w:rFonts w:ascii="Calibri" w:eastAsia="Calibri" w:hAnsi="Calibri" w:cs="Calibri"/>
          <w:sz w:val="24"/>
          <w:szCs w:val="24"/>
        </w:rPr>
        <w:t xml:space="preserve">in the study </w:t>
      </w:r>
      <w:r w:rsidRPr="72DF9382">
        <w:rPr>
          <w:rFonts w:ascii="Calibri" w:eastAsia="Calibri" w:hAnsi="Calibri" w:cs="Calibri"/>
          <w:sz w:val="24"/>
          <w:szCs w:val="24"/>
        </w:rPr>
        <w:t>to ensure equal inclusion of sites across areas</w:t>
      </w:r>
      <w:r w:rsidR="65CB25AF" w:rsidRPr="72DF9382">
        <w:rPr>
          <w:rFonts w:ascii="Calibri" w:eastAsia="Calibri" w:hAnsi="Calibri" w:cs="Calibri"/>
          <w:sz w:val="24"/>
          <w:szCs w:val="24"/>
        </w:rPr>
        <w:t xml:space="preserve"> for later analysis.</w:t>
      </w:r>
      <w:r w:rsidR="149F5805" w:rsidRPr="72DF9382">
        <w:rPr>
          <w:rFonts w:ascii="Calibri" w:eastAsia="Calibri" w:hAnsi="Calibri" w:cs="Calibri"/>
          <w:sz w:val="24"/>
          <w:szCs w:val="24"/>
        </w:rPr>
        <w:t xml:space="preserve"> Using the overlap of flood risk areas, a total of 30 greenspaces were selected for this study (Figure </w:t>
      </w:r>
      <w:r w:rsidR="6CEB21A7" w:rsidRPr="72DF9382">
        <w:rPr>
          <w:rFonts w:ascii="Calibri" w:eastAsia="Calibri" w:hAnsi="Calibri" w:cs="Calibri"/>
          <w:sz w:val="24"/>
          <w:szCs w:val="24"/>
        </w:rPr>
        <w:t>1</w:t>
      </w:r>
      <w:r w:rsidR="149F5805" w:rsidRPr="72DF9382">
        <w:rPr>
          <w:rFonts w:ascii="Calibri" w:eastAsia="Calibri" w:hAnsi="Calibri" w:cs="Calibri"/>
          <w:sz w:val="24"/>
          <w:szCs w:val="24"/>
        </w:rPr>
        <w:t>). The sites chosen were the largest 15 greenspaces in areas of highest and lowest deprivation. Greenspace area ranged from 1,508 to 2,813,517 m</w:t>
      </w:r>
      <w:r w:rsidR="149F5805" w:rsidRPr="72DF9382">
        <w:rPr>
          <w:rFonts w:ascii="Calibri" w:eastAsia="Calibri" w:hAnsi="Calibri" w:cs="Calibri"/>
          <w:sz w:val="24"/>
          <w:szCs w:val="24"/>
          <w:vertAlign w:val="superscript"/>
        </w:rPr>
        <w:t>2</w:t>
      </w:r>
      <w:r w:rsidR="149F5805" w:rsidRPr="72DF9382">
        <w:rPr>
          <w:rFonts w:ascii="Calibri" w:eastAsia="Calibri" w:hAnsi="Calibri" w:cs="Calibri"/>
          <w:sz w:val="24"/>
          <w:szCs w:val="24"/>
        </w:rPr>
        <w:t xml:space="preserve"> with a median of 141,286 m</w:t>
      </w:r>
      <w:r w:rsidR="149F5805" w:rsidRPr="72DF9382">
        <w:rPr>
          <w:rFonts w:ascii="Calibri" w:eastAsia="Calibri" w:hAnsi="Calibri" w:cs="Calibri"/>
          <w:sz w:val="24"/>
          <w:szCs w:val="24"/>
          <w:vertAlign w:val="superscript"/>
        </w:rPr>
        <w:t>2</w:t>
      </w:r>
      <w:r w:rsidR="149F5805" w:rsidRPr="72DF9382">
        <w:rPr>
          <w:rFonts w:ascii="Calibri" w:eastAsia="Calibri" w:hAnsi="Calibri" w:cs="Calibri"/>
          <w:sz w:val="24"/>
          <w:szCs w:val="24"/>
        </w:rPr>
        <w:t>.</w:t>
      </w:r>
    </w:p>
    <w:p w14:paraId="15D5E390" w14:textId="4F2E93AB" w:rsidR="00D64060" w:rsidRPr="0085468D" w:rsidRDefault="00D64060" w:rsidP="72DF9382">
      <w:pPr>
        <w:spacing w:after="0" w:line="360" w:lineRule="auto"/>
        <w:contextualSpacing/>
        <w:jc w:val="both"/>
        <w:rPr>
          <w:rFonts w:ascii="Calibri" w:eastAsia="Calibri" w:hAnsi="Calibri" w:cs="Calibri"/>
          <w:sz w:val="24"/>
          <w:szCs w:val="24"/>
        </w:rPr>
      </w:pPr>
    </w:p>
    <w:p w14:paraId="68DECBA9" w14:textId="18D365FC" w:rsidR="00D64060" w:rsidRPr="0085468D" w:rsidRDefault="00E0F1F0" w:rsidP="72DF9382">
      <w:pPr>
        <w:pStyle w:val="figurescgs"/>
        <w:spacing w:after="0"/>
        <w:jc w:val="both"/>
      </w:pPr>
      <w:bookmarkStart w:id="28" w:name="_Toc183693293"/>
      <w:bookmarkStart w:id="29" w:name="_Toc183731675"/>
      <w:r>
        <w:rPr>
          <w:noProof/>
        </w:rPr>
        <w:drawing>
          <wp:inline distT="0" distB="0" distL="0" distR="0" wp14:anchorId="0F1E713C" wp14:editId="7FDA6EB6">
            <wp:extent cx="5724524" cy="4048125"/>
            <wp:effectExtent l="0" t="0" r="0" b="0"/>
            <wp:docPr id="1232431292" name="Picture 28479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795107"/>
                    <pic:cNvPicPr/>
                  </pic:nvPicPr>
                  <pic:blipFill>
                    <a:blip r:embed="rId9">
                      <a:extLst>
                        <a:ext uri="{28A0092B-C50C-407E-A947-70E740481C1C}">
                          <a14:useLocalDpi xmlns:a14="http://schemas.microsoft.com/office/drawing/2010/main" val="0"/>
                        </a:ext>
                      </a:extLst>
                    </a:blip>
                    <a:stretch>
                      <a:fillRect/>
                    </a:stretch>
                  </pic:blipFill>
                  <pic:spPr>
                    <a:xfrm>
                      <a:off x="0" y="0"/>
                      <a:ext cx="5724524" cy="4048125"/>
                    </a:xfrm>
                    <a:prstGeom prst="rect">
                      <a:avLst/>
                    </a:prstGeom>
                  </pic:spPr>
                </pic:pic>
              </a:graphicData>
            </a:graphic>
          </wp:inline>
        </w:drawing>
      </w:r>
      <w:r w:rsidR="5921E1CC">
        <w:t xml:space="preserve">     </w:t>
      </w:r>
      <w:r w:rsidR="07F4C680">
        <w:t xml:space="preserve">Figure </w:t>
      </w:r>
      <w:r w:rsidR="00796123">
        <w:t>1</w:t>
      </w:r>
      <w:r w:rsidR="07F4C680">
        <w:t>: Map of greenspace site selection in the City of Edinburgh using flood risk areas and shown according to intersection with the nearest SIMD area.</w:t>
      </w:r>
      <w:bookmarkEnd w:id="28"/>
      <w:bookmarkEnd w:id="29"/>
    </w:p>
    <w:p w14:paraId="04D562D3" w14:textId="40F67770" w:rsidR="72DF9382" w:rsidRDefault="72DF9382" w:rsidP="72DF9382">
      <w:pPr>
        <w:spacing w:after="0" w:line="360" w:lineRule="auto"/>
        <w:contextualSpacing/>
        <w:jc w:val="both"/>
        <w:rPr>
          <w:rFonts w:ascii="Calibri" w:eastAsia="Calibri" w:hAnsi="Calibri" w:cs="Calibri"/>
          <w:sz w:val="24"/>
          <w:szCs w:val="24"/>
        </w:rPr>
      </w:pPr>
    </w:p>
    <w:p w14:paraId="4E55DEA0" w14:textId="3083BD58" w:rsidR="00A06F81" w:rsidRPr="0085468D" w:rsidRDefault="6F75F346" w:rsidP="00E85F51">
      <w:pPr>
        <w:spacing w:after="0" w:line="360" w:lineRule="auto"/>
        <w:contextualSpacing/>
        <w:jc w:val="both"/>
        <w:rPr>
          <w:rFonts w:ascii="Calibri" w:eastAsia="Calibri" w:hAnsi="Calibri" w:cs="Calibri"/>
          <w:sz w:val="24"/>
          <w:szCs w:val="24"/>
        </w:rPr>
      </w:pPr>
      <w:r w:rsidRPr="0085468D">
        <w:rPr>
          <w:rFonts w:ascii="Calibri" w:eastAsia="Calibri" w:hAnsi="Calibri" w:cs="Calibri"/>
          <w:sz w:val="24"/>
          <w:szCs w:val="24"/>
        </w:rPr>
        <w:t>The selected g</w:t>
      </w:r>
      <w:r w:rsidR="597C3E37" w:rsidRPr="0085468D">
        <w:rPr>
          <w:rFonts w:ascii="Calibri" w:eastAsia="Calibri" w:hAnsi="Calibri" w:cs="Calibri"/>
          <w:sz w:val="24"/>
          <w:szCs w:val="24"/>
        </w:rPr>
        <w:t xml:space="preserve">reenspaces were </w:t>
      </w:r>
      <w:r w:rsidR="47C6765D" w:rsidRPr="0085468D">
        <w:rPr>
          <w:rFonts w:ascii="Calibri" w:eastAsia="Calibri" w:hAnsi="Calibri" w:cs="Calibri"/>
          <w:sz w:val="24"/>
          <w:szCs w:val="24"/>
        </w:rPr>
        <w:t>digiti</w:t>
      </w:r>
      <w:r w:rsidR="6E5BBD6D" w:rsidRPr="0085468D">
        <w:rPr>
          <w:rFonts w:ascii="Calibri" w:eastAsia="Calibri" w:hAnsi="Calibri" w:cs="Calibri"/>
          <w:sz w:val="24"/>
          <w:szCs w:val="24"/>
        </w:rPr>
        <w:t>s</w:t>
      </w:r>
      <w:r w:rsidR="47C6765D" w:rsidRPr="0085468D">
        <w:rPr>
          <w:rFonts w:ascii="Calibri" w:eastAsia="Calibri" w:hAnsi="Calibri" w:cs="Calibri"/>
          <w:sz w:val="24"/>
          <w:szCs w:val="24"/>
        </w:rPr>
        <w:t xml:space="preserve">ed </w:t>
      </w:r>
      <w:r w:rsidR="0C4102A3" w:rsidRPr="0085468D">
        <w:rPr>
          <w:rFonts w:ascii="Calibri" w:eastAsia="Calibri" w:hAnsi="Calibri" w:cs="Calibri"/>
          <w:sz w:val="24"/>
          <w:szCs w:val="24"/>
        </w:rPr>
        <w:t xml:space="preserve">based on land cover. </w:t>
      </w:r>
      <w:r w:rsidR="2D67F338" w:rsidRPr="0085468D">
        <w:rPr>
          <w:rFonts w:ascii="Calibri" w:eastAsia="Calibri" w:hAnsi="Calibri" w:cs="Calibri"/>
          <w:sz w:val="24"/>
          <w:szCs w:val="24"/>
        </w:rPr>
        <w:t xml:space="preserve">Five of these sites were also validated in person to confirm that the satellite imagery was </w:t>
      </w:r>
      <w:r w:rsidR="000E5AC9" w:rsidRPr="0085468D">
        <w:rPr>
          <w:rFonts w:ascii="Calibri" w:eastAsia="Calibri" w:hAnsi="Calibri" w:cs="Calibri"/>
          <w:sz w:val="24"/>
          <w:szCs w:val="24"/>
        </w:rPr>
        <w:t>representative,</w:t>
      </w:r>
      <w:r w:rsidR="72E86EBD" w:rsidRPr="0085468D">
        <w:rPr>
          <w:rFonts w:ascii="Calibri" w:eastAsia="Calibri" w:hAnsi="Calibri" w:cs="Calibri"/>
          <w:sz w:val="24"/>
          <w:szCs w:val="24"/>
        </w:rPr>
        <w:t xml:space="preserve"> </w:t>
      </w:r>
      <w:r w:rsidR="4986AD56" w:rsidRPr="0085468D">
        <w:rPr>
          <w:rFonts w:ascii="Calibri" w:eastAsia="Calibri" w:hAnsi="Calibri" w:cs="Calibri"/>
          <w:sz w:val="24"/>
          <w:szCs w:val="24"/>
        </w:rPr>
        <w:t xml:space="preserve">and features could be accurately determined. </w:t>
      </w:r>
      <w:r w:rsidR="49BCCF88" w:rsidRPr="0085468D">
        <w:rPr>
          <w:rFonts w:ascii="Calibri" w:eastAsia="Calibri" w:hAnsi="Calibri" w:cs="Calibri"/>
          <w:sz w:val="24"/>
          <w:szCs w:val="24"/>
        </w:rPr>
        <w:t xml:space="preserve">Digitisation </w:t>
      </w:r>
      <w:r w:rsidR="6EFD69AB" w:rsidRPr="0085468D">
        <w:rPr>
          <w:rFonts w:ascii="Calibri" w:eastAsia="Calibri" w:hAnsi="Calibri" w:cs="Calibri"/>
          <w:sz w:val="24"/>
          <w:szCs w:val="24"/>
        </w:rPr>
        <w:t>was done u</w:t>
      </w:r>
      <w:r w:rsidR="72E86EBD" w:rsidRPr="0085468D">
        <w:rPr>
          <w:rFonts w:ascii="Calibri" w:eastAsia="Calibri" w:hAnsi="Calibri" w:cs="Calibri"/>
          <w:sz w:val="24"/>
          <w:szCs w:val="24"/>
        </w:rPr>
        <w:t>sing</w:t>
      </w:r>
      <w:r w:rsidR="32142D70" w:rsidRPr="0085468D">
        <w:rPr>
          <w:rFonts w:ascii="Calibri" w:eastAsia="Calibri" w:hAnsi="Calibri" w:cs="Calibri"/>
          <w:sz w:val="24"/>
          <w:szCs w:val="24"/>
        </w:rPr>
        <w:t xml:space="preserve"> QGIS with</w:t>
      </w:r>
      <w:r w:rsidR="47C6765D" w:rsidRPr="0085468D">
        <w:rPr>
          <w:rFonts w:ascii="Calibri" w:eastAsia="Calibri" w:hAnsi="Calibri" w:cs="Calibri"/>
          <w:sz w:val="24"/>
          <w:szCs w:val="24"/>
        </w:rPr>
        <w:t xml:space="preserve"> Google </w:t>
      </w:r>
      <w:r w:rsidR="42FBFFE4" w:rsidRPr="0085468D">
        <w:rPr>
          <w:rFonts w:ascii="Calibri" w:eastAsia="Calibri" w:hAnsi="Calibri" w:cs="Calibri"/>
          <w:sz w:val="24"/>
          <w:szCs w:val="24"/>
        </w:rPr>
        <w:t>s</w:t>
      </w:r>
      <w:r w:rsidR="47C6765D" w:rsidRPr="0085468D">
        <w:rPr>
          <w:rFonts w:ascii="Calibri" w:eastAsia="Calibri" w:hAnsi="Calibri" w:cs="Calibri"/>
          <w:sz w:val="24"/>
          <w:szCs w:val="24"/>
        </w:rPr>
        <w:t xml:space="preserve">atellite </w:t>
      </w:r>
      <w:commentRangeStart w:id="30"/>
      <w:commentRangeStart w:id="31"/>
      <w:r w:rsidR="51A151BC" w:rsidRPr="0085468D">
        <w:rPr>
          <w:rFonts w:ascii="Calibri" w:eastAsia="Calibri" w:hAnsi="Calibri" w:cs="Calibri"/>
          <w:sz w:val="24"/>
          <w:szCs w:val="24"/>
        </w:rPr>
        <w:t>imagery</w:t>
      </w:r>
      <w:commentRangeEnd w:id="30"/>
      <w:r>
        <w:rPr>
          <w:rStyle w:val="CommentReference"/>
        </w:rPr>
        <w:commentReference w:id="30"/>
      </w:r>
      <w:commentRangeEnd w:id="31"/>
      <w:r>
        <w:rPr>
          <w:rStyle w:val="CommentReference"/>
        </w:rPr>
        <w:commentReference w:id="31"/>
      </w:r>
      <w:r w:rsidR="51A151BC" w:rsidRPr="0085468D">
        <w:rPr>
          <w:rFonts w:ascii="Calibri" w:eastAsia="Calibri" w:hAnsi="Calibri" w:cs="Calibri"/>
          <w:sz w:val="24"/>
          <w:szCs w:val="24"/>
        </w:rPr>
        <w:t xml:space="preserve"> as a base layer</w:t>
      </w:r>
      <w:r w:rsidR="0A8874BA" w:rsidRPr="0085468D">
        <w:rPr>
          <w:rFonts w:ascii="Calibri" w:eastAsia="Calibri" w:hAnsi="Calibri" w:cs="Calibri"/>
          <w:sz w:val="24"/>
          <w:szCs w:val="24"/>
        </w:rPr>
        <w:t xml:space="preserve"> and </w:t>
      </w:r>
      <w:r w:rsidR="47C6765D" w:rsidRPr="0085468D">
        <w:rPr>
          <w:rFonts w:ascii="Calibri" w:eastAsia="Calibri" w:hAnsi="Calibri" w:cs="Calibri"/>
          <w:sz w:val="24"/>
          <w:szCs w:val="24"/>
        </w:rPr>
        <w:t>DTM and DSM layers</w:t>
      </w:r>
      <w:r w:rsidR="128DC7BF" w:rsidRPr="0085468D">
        <w:rPr>
          <w:rFonts w:ascii="Calibri" w:eastAsia="Calibri" w:hAnsi="Calibri" w:cs="Calibri"/>
          <w:sz w:val="24"/>
          <w:szCs w:val="24"/>
        </w:rPr>
        <w:t xml:space="preserve"> </w:t>
      </w:r>
      <w:r w:rsidR="335501AE" w:rsidRPr="0085468D">
        <w:rPr>
          <w:rFonts w:ascii="Calibri" w:eastAsia="Calibri" w:hAnsi="Calibri" w:cs="Calibri"/>
          <w:sz w:val="24"/>
          <w:szCs w:val="24"/>
        </w:rPr>
        <w:t xml:space="preserve">were </w:t>
      </w:r>
      <w:r w:rsidR="62E87C12" w:rsidRPr="0085468D">
        <w:rPr>
          <w:rFonts w:ascii="Calibri" w:eastAsia="Calibri" w:hAnsi="Calibri" w:cs="Calibri"/>
          <w:sz w:val="24"/>
          <w:szCs w:val="24"/>
        </w:rPr>
        <w:t>created from open-source LiDAR data</w:t>
      </w:r>
      <w:r w:rsidR="47C6765D" w:rsidRPr="0085468D">
        <w:rPr>
          <w:rFonts w:ascii="Calibri" w:eastAsia="Calibri" w:hAnsi="Calibri" w:cs="Calibri"/>
          <w:sz w:val="24"/>
          <w:szCs w:val="24"/>
        </w:rPr>
        <w:t xml:space="preserve">. Using </w:t>
      </w:r>
      <w:r w:rsidR="1F42A99C" w:rsidRPr="0085468D">
        <w:rPr>
          <w:rFonts w:ascii="Calibri" w:eastAsia="Calibri" w:hAnsi="Calibri" w:cs="Calibri"/>
          <w:sz w:val="24"/>
          <w:szCs w:val="24"/>
        </w:rPr>
        <w:t xml:space="preserve">individual </w:t>
      </w:r>
      <w:r w:rsidR="47C6765D" w:rsidRPr="0085468D">
        <w:rPr>
          <w:rFonts w:ascii="Calibri" w:eastAsia="Calibri" w:hAnsi="Calibri" w:cs="Calibri"/>
          <w:sz w:val="24"/>
          <w:szCs w:val="24"/>
        </w:rPr>
        <w:t>polygon</w:t>
      </w:r>
      <w:r w:rsidR="4BFF51EC" w:rsidRPr="0085468D">
        <w:rPr>
          <w:rFonts w:ascii="Calibri" w:eastAsia="Calibri" w:hAnsi="Calibri" w:cs="Calibri"/>
          <w:sz w:val="24"/>
          <w:szCs w:val="24"/>
        </w:rPr>
        <w:t xml:space="preserve">s, outlines were drawn around each </w:t>
      </w:r>
      <w:r w:rsidR="00B76A3C" w:rsidRPr="0085468D">
        <w:rPr>
          <w:rFonts w:ascii="Calibri" w:eastAsia="Calibri" w:hAnsi="Calibri" w:cs="Calibri"/>
          <w:sz w:val="24"/>
          <w:szCs w:val="24"/>
        </w:rPr>
        <w:t>greenspace</w:t>
      </w:r>
      <w:r w:rsidR="00B76A3C">
        <w:rPr>
          <w:rFonts w:ascii="Calibri" w:eastAsia="Calibri" w:hAnsi="Calibri" w:cs="Calibri"/>
          <w:sz w:val="24"/>
          <w:szCs w:val="24"/>
        </w:rPr>
        <w:t>,</w:t>
      </w:r>
      <w:r w:rsidR="00B76A3C" w:rsidRPr="0085468D">
        <w:rPr>
          <w:rFonts w:ascii="Calibri" w:eastAsia="Calibri" w:hAnsi="Calibri" w:cs="Calibri"/>
          <w:sz w:val="24"/>
          <w:szCs w:val="24"/>
        </w:rPr>
        <w:t xml:space="preserve"> areas</w:t>
      </w:r>
      <w:r w:rsidR="4BFF51EC" w:rsidRPr="0085468D">
        <w:rPr>
          <w:rFonts w:ascii="Calibri" w:eastAsia="Calibri" w:hAnsi="Calibri" w:cs="Calibri"/>
          <w:sz w:val="24"/>
          <w:szCs w:val="24"/>
        </w:rPr>
        <w:t xml:space="preserve"> </w:t>
      </w:r>
      <w:r w:rsidR="3EDEC78D" w:rsidRPr="0085468D">
        <w:rPr>
          <w:rFonts w:ascii="Calibri" w:eastAsia="Calibri" w:hAnsi="Calibri" w:cs="Calibri"/>
          <w:sz w:val="24"/>
          <w:szCs w:val="24"/>
        </w:rPr>
        <w:t xml:space="preserve">of </w:t>
      </w:r>
      <w:r w:rsidR="47C6765D" w:rsidRPr="0085468D">
        <w:rPr>
          <w:rFonts w:ascii="Calibri" w:eastAsia="Calibri" w:hAnsi="Calibri" w:cs="Calibri"/>
          <w:sz w:val="24"/>
          <w:szCs w:val="24"/>
        </w:rPr>
        <w:t>trees, grass, impermeable</w:t>
      </w:r>
      <w:r w:rsidR="69A433A4" w:rsidRPr="0085468D">
        <w:rPr>
          <w:rFonts w:ascii="Calibri" w:eastAsia="Calibri" w:hAnsi="Calibri" w:cs="Calibri"/>
          <w:sz w:val="24"/>
          <w:szCs w:val="24"/>
        </w:rPr>
        <w:t xml:space="preserve"> </w:t>
      </w:r>
      <w:r w:rsidR="66B3FED8" w:rsidRPr="0085468D">
        <w:rPr>
          <w:rFonts w:ascii="Calibri" w:eastAsia="Calibri" w:hAnsi="Calibri" w:cs="Calibri"/>
          <w:sz w:val="24"/>
          <w:szCs w:val="24"/>
        </w:rPr>
        <w:t>surfaces</w:t>
      </w:r>
      <w:r w:rsidR="47C6765D" w:rsidRPr="0085468D">
        <w:rPr>
          <w:rFonts w:ascii="Calibri" w:eastAsia="Calibri" w:hAnsi="Calibri" w:cs="Calibri"/>
          <w:sz w:val="24"/>
          <w:szCs w:val="24"/>
        </w:rPr>
        <w:t>, and flood infrastructure (Fig</w:t>
      </w:r>
      <w:r w:rsidR="00A0490B">
        <w:rPr>
          <w:rFonts w:ascii="Calibri" w:eastAsia="Calibri" w:hAnsi="Calibri" w:cs="Calibri"/>
          <w:sz w:val="24"/>
          <w:szCs w:val="24"/>
        </w:rPr>
        <w:t>ure</w:t>
      </w:r>
      <w:r w:rsidR="47C6765D" w:rsidRPr="0085468D">
        <w:rPr>
          <w:rFonts w:ascii="Calibri" w:eastAsia="Calibri" w:hAnsi="Calibri" w:cs="Calibri"/>
          <w:sz w:val="24"/>
          <w:szCs w:val="24"/>
        </w:rPr>
        <w:t xml:space="preserve"> </w:t>
      </w:r>
      <w:r w:rsidR="7F0DAD5D" w:rsidRPr="72DF9382">
        <w:rPr>
          <w:rFonts w:ascii="Calibri" w:eastAsia="Calibri" w:hAnsi="Calibri" w:cs="Calibri"/>
          <w:sz w:val="24"/>
          <w:szCs w:val="24"/>
        </w:rPr>
        <w:t>2</w:t>
      </w:r>
      <w:r w:rsidR="121B63C9" w:rsidRPr="0085468D">
        <w:rPr>
          <w:rFonts w:ascii="Calibri" w:eastAsia="Calibri" w:hAnsi="Calibri" w:cs="Calibri"/>
          <w:sz w:val="24"/>
          <w:szCs w:val="24"/>
        </w:rPr>
        <w:t xml:space="preserve">). </w:t>
      </w:r>
      <w:r w:rsidR="2AA5F192" w:rsidRPr="0085468D">
        <w:rPr>
          <w:rFonts w:ascii="Calibri" w:eastAsia="Calibri" w:hAnsi="Calibri" w:cs="Calibri"/>
          <w:sz w:val="24"/>
          <w:szCs w:val="24"/>
        </w:rPr>
        <w:t>T</w:t>
      </w:r>
      <w:r w:rsidR="10C4985F" w:rsidRPr="0085468D">
        <w:rPr>
          <w:rFonts w:ascii="Calibri" w:eastAsia="Calibri" w:hAnsi="Calibri" w:cs="Calibri"/>
          <w:sz w:val="24"/>
          <w:szCs w:val="24"/>
        </w:rPr>
        <w:t>hese</w:t>
      </w:r>
      <w:r w:rsidR="03E1F5A0" w:rsidRPr="0085468D">
        <w:rPr>
          <w:rFonts w:ascii="Calibri" w:eastAsia="Calibri" w:hAnsi="Calibri" w:cs="Calibri"/>
          <w:sz w:val="24"/>
          <w:szCs w:val="24"/>
        </w:rPr>
        <w:t xml:space="preserve"> polygons</w:t>
      </w:r>
      <w:r w:rsidR="75482AC0" w:rsidRPr="0085468D">
        <w:rPr>
          <w:rFonts w:ascii="Calibri" w:eastAsia="Calibri" w:hAnsi="Calibri" w:cs="Calibri"/>
          <w:sz w:val="24"/>
          <w:szCs w:val="24"/>
        </w:rPr>
        <w:t xml:space="preserve"> </w:t>
      </w:r>
      <w:r w:rsidR="4287CCA4" w:rsidRPr="0085468D">
        <w:rPr>
          <w:rFonts w:ascii="Calibri" w:eastAsia="Calibri" w:hAnsi="Calibri" w:cs="Calibri"/>
          <w:sz w:val="24"/>
          <w:szCs w:val="24"/>
        </w:rPr>
        <w:t xml:space="preserve">were used to </w:t>
      </w:r>
      <w:r w:rsidR="4287CCA4" w:rsidRPr="0085468D">
        <w:rPr>
          <w:rFonts w:ascii="Calibri" w:eastAsia="Calibri" w:hAnsi="Calibri" w:cs="Calibri"/>
          <w:sz w:val="24"/>
          <w:szCs w:val="24"/>
        </w:rPr>
        <w:lastRenderedPageBreak/>
        <w:t>calculate</w:t>
      </w:r>
      <w:r w:rsidR="03E1F5A0" w:rsidRPr="0085468D">
        <w:rPr>
          <w:rFonts w:ascii="Calibri" w:eastAsia="Calibri" w:hAnsi="Calibri" w:cs="Calibri"/>
          <w:sz w:val="24"/>
          <w:szCs w:val="24"/>
        </w:rPr>
        <w:t xml:space="preserve"> </w:t>
      </w:r>
      <w:r w:rsidR="47C6765D" w:rsidRPr="0085468D">
        <w:rPr>
          <w:rFonts w:ascii="Calibri" w:eastAsia="Calibri" w:hAnsi="Calibri" w:cs="Calibri"/>
          <w:sz w:val="24"/>
          <w:szCs w:val="24"/>
        </w:rPr>
        <w:t>area, slope, and elevation</w:t>
      </w:r>
      <w:r w:rsidR="5BADB3AB" w:rsidRPr="0085468D">
        <w:rPr>
          <w:rFonts w:ascii="Calibri" w:eastAsia="Calibri" w:hAnsi="Calibri" w:cs="Calibri"/>
          <w:sz w:val="24"/>
          <w:szCs w:val="24"/>
        </w:rPr>
        <w:t xml:space="preserve"> </w:t>
      </w:r>
      <w:r w:rsidR="47C6765D" w:rsidRPr="0085468D">
        <w:rPr>
          <w:rFonts w:ascii="Calibri" w:eastAsia="Calibri" w:hAnsi="Calibri" w:cs="Calibri"/>
          <w:sz w:val="24"/>
          <w:szCs w:val="24"/>
        </w:rPr>
        <w:t xml:space="preserve">for each </w:t>
      </w:r>
      <w:r w:rsidR="5024613E" w:rsidRPr="0085468D">
        <w:rPr>
          <w:rFonts w:ascii="Calibri" w:eastAsia="Calibri" w:hAnsi="Calibri" w:cs="Calibri"/>
          <w:sz w:val="24"/>
          <w:szCs w:val="24"/>
        </w:rPr>
        <w:t xml:space="preserve">feature </w:t>
      </w:r>
      <w:r w:rsidR="47C6765D" w:rsidRPr="0085468D">
        <w:rPr>
          <w:rFonts w:ascii="Calibri" w:eastAsia="Calibri" w:hAnsi="Calibri" w:cs="Calibri"/>
          <w:sz w:val="24"/>
          <w:szCs w:val="24"/>
        </w:rPr>
        <w:t xml:space="preserve">of the </w:t>
      </w:r>
      <w:r w:rsidR="6F487D2C" w:rsidRPr="0085468D">
        <w:rPr>
          <w:rFonts w:ascii="Calibri" w:eastAsia="Calibri" w:hAnsi="Calibri" w:cs="Calibri"/>
          <w:sz w:val="24"/>
          <w:szCs w:val="24"/>
        </w:rPr>
        <w:t xml:space="preserve">selected </w:t>
      </w:r>
      <w:r w:rsidR="47C6765D" w:rsidRPr="0085468D">
        <w:rPr>
          <w:rFonts w:ascii="Calibri" w:eastAsia="Calibri" w:hAnsi="Calibri" w:cs="Calibri"/>
          <w:sz w:val="24"/>
          <w:szCs w:val="24"/>
        </w:rPr>
        <w:t>greenspaces</w:t>
      </w:r>
      <w:r w:rsidR="6464FB48" w:rsidRPr="0085468D">
        <w:rPr>
          <w:rFonts w:ascii="Calibri" w:eastAsia="Calibri" w:hAnsi="Calibri" w:cs="Calibri"/>
          <w:sz w:val="24"/>
          <w:szCs w:val="24"/>
        </w:rPr>
        <w:t xml:space="preserve">. This data was later cleaned and analysed in Microsoft Excel. </w:t>
      </w:r>
    </w:p>
    <w:p w14:paraId="3D510DF2" w14:textId="51041A20" w:rsidR="00A06F81" w:rsidRPr="001C0889" w:rsidRDefault="00A06F81" w:rsidP="0BACC869">
      <w:pPr>
        <w:spacing w:after="0" w:line="360" w:lineRule="auto"/>
        <w:contextualSpacing/>
        <w:jc w:val="both"/>
        <w:rPr>
          <w:rFonts w:ascii="Calibri" w:eastAsia="Calibri" w:hAnsi="Calibri" w:cs="Calibri"/>
        </w:rPr>
      </w:pPr>
    </w:p>
    <w:p w14:paraId="507C5F72" w14:textId="64182061" w:rsidR="00A06F81" w:rsidRPr="001C0889" w:rsidRDefault="48D3CE76" w:rsidP="00E85F51">
      <w:pPr>
        <w:spacing w:line="360" w:lineRule="auto"/>
        <w:contextualSpacing/>
        <w:jc w:val="center"/>
        <w:rPr>
          <w:rFonts w:ascii="Calibri" w:hAnsi="Calibri" w:cs="Calibri"/>
        </w:rPr>
      </w:pPr>
      <w:r w:rsidRPr="001C0889">
        <w:rPr>
          <w:rFonts w:ascii="Calibri" w:hAnsi="Calibri" w:cs="Calibri"/>
          <w:noProof/>
        </w:rPr>
        <w:drawing>
          <wp:inline distT="0" distB="0" distL="0" distR="0" wp14:anchorId="0FD31507" wp14:editId="719352BE">
            <wp:extent cx="4572000" cy="2943225"/>
            <wp:effectExtent l="0" t="0" r="0" b="0"/>
            <wp:docPr id="305608081" name="Picture 30560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6A40C637" w14:textId="06C3D6C7" w:rsidR="00A06F81" w:rsidRPr="0085468D" w:rsidRDefault="5AD4F24C" w:rsidP="00FD41E4">
      <w:pPr>
        <w:pStyle w:val="figurescgs"/>
      </w:pPr>
      <w:bookmarkStart w:id="32" w:name="_Toc183731676"/>
      <w:r>
        <w:t xml:space="preserve">Figure </w:t>
      </w:r>
      <w:r w:rsidR="09326B89">
        <w:t>2</w:t>
      </w:r>
      <w:r w:rsidR="5703BEF9">
        <w:t>:</w:t>
      </w:r>
      <w:r>
        <w:t xml:space="preserve"> Polygons of Inch Park</w:t>
      </w:r>
      <w:r w:rsidR="28F062C5">
        <w:t xml:space="preserve"> as an example of greenspace digitisation.</w:t>
      </w:r>
      <w:bookmarkEnd w:id="32"/>
    </w:p>
    <w:p w14:paraId="0CECF398" w14:textId="77777777" w:rsidR="00A06F81" w:rsidRPr="001C0889" w:rsidRDefault="00A06F81" w:rsidP="00E85F51">
      <w:pPr>
        <w:spacing w:line="360" w:lineRule="auto"/>
        <w:contextualSpacing/>
        <w:rPr>
          <w:rFonts w:ascii="Calibri" w:hAnsi="Calibri" w:cs="Calibri"/>
        </w:rPr>
      </w:pPr>
    </w:p>
    <w:p w14:paraId="13A4975F" w14:textId="155B6C1B" w:rsidR="4BD5C889" w:rsidRPr="00362207" w:rsidRDefault="00CE6F63" w:rsidP="717E733E">
      <w:pPr>
        <w:pStyle w:val="subcgs"/>
        <w:spacing w:after="0" w:line="360" w:lineRule="auto"/>
        <w:contextualSpacing/>
        <w:jc w:val="both"/>
      </w:pPr>
      <w:bookmarkStart w:id="33" w:name="_Toc184303188"/>
      <w:r>
        <w:t xml:space="preserve">3.3 </w:t>
      </w:r>
      <w:r w:rsidR="289DD34B" w:rsidRPr="717E733E">
        <w:t>Scoring system and variable setting</w:t>
      </w:r>
      <w:bookmarkEnd w:id="33"/>
    </w:p>
    <w:p w14:paraId="548804F6" w14:textId="6AF29D8E" w:rsidR="4BD5C889" w:rsidRPr="00393BE2" w:rsidRDefault="7F8F14D3" w:rsidP="431C2436">
      <w:pPr>
        <w:spacing w:after="0" w:line="360" w:lineRule="auto"/>
        <w:contextualSpacing/>
        <w:jc w:val="both"/>
        <w:rPr>
          <w:rFonts w:ascii="Calibri" w:eastAsia="Calibri" w:hAnsi="Calibri" w:cs="Calibri"/>
          <w:sz w:val="24"/>
          <w:szCs w:val="24"/>
        </w:rPr>
      </w:pPr>
      <w:r w:rsidRPr="52AA99D2">
        <w:rPr>
          <w:rFonts w:ascii="Calibri" w:eastAsia="Calibri" w:hAnsi="Calibri" w:cs="Calibri"/>
          <w:sz w:val="24"/>
          <w:szCs w:val="24"/>
        </w:rPr>
        <w:t xml:space="preserve">A simple scoring system was designed to assess the quality of </w:t>
      </w:r>
      <w:r w:rsidR="248DCD9F" w:rsidRPr="1D14E3C1">
        <w:rPr>
          <w:rFonts w:ascii="Calibri" w:eastAsia="Calibri" w:hAnsi="Calibri" w:cs="Calibri"/>
          <w:sz w:val="24"/>
          <w:szCs w:val="24"/>
        </w:rPr>
        <w:t>green</w:t>
      </w:r>
      <w:r w:rsidR="70CAC901" w:rsidRPr="1D14E3C1">
        <w:rPr>
          <w:rFonts w:ascii="Calibri" w:eastAsia="Calibri" w:hAnsi="Calibri" w:cs="Calibri"/>
          <w:sz w:val="24"/>
          <w:szCs w:val="24"/>
        </w:rPr>
        <w:t>s</w:t>
      </w:r>
      <w:r w:rsidR="248DCD9F" w:rsidRPr="1D14E3C1">
        <w:rPr>
          <w:rFonts w:ascii="Calibri" w:eastAsia="Calibri" w:hAnsi="Calibri" w:cs="Calibri"/>
          <w:sz w:val="24"/>
          <w:szCs w:val="24"/>
        </w:rPr>
        <w:t>paces</w:t>
      </w:r>
      <w:r w:rsidRPr="52AA99D2">
        <w:rPr>
          <w:rFonts w:ascii="Calibri" w:eastAsia="Calibri" w:hAnsi="Calibri" w:cs="Calibri"/>
          <w:sz w:val="24"/>
          <w:szCs w:val="24"/>
        </w:rPr>
        <w:t xml:space="preserve"> as objectively as possible. Attributes considered included the presence of flood control infrastructure, the presence of </w:t>
      </w:r>
      <w:r w:rsidRPr="418AEF36">
        <w:rPr>
          <w:rFonts w:ascii="Calibri" w:eastAsia="Calibri" w:hAnsi="Calibri" w:cs="Calibri"/>
          <w:sz w:val="24"/>
          <w:szCs w:val="24"/>
        </w:rPr>
        <w:t>canali</w:t>
      </w:r>
      <w:r w:rsidR="2909BD4F" w:rsidRPr="418AEF36">
        <w:rPr>
          <w:rFonts w:ascii="Calibri" w:eastAsia="Calibri" w:hAnsi="Calibri" w:cs="Calibri"/>
          <w:sz w:val="24"/>
          <w:szCs w:val="24"/>
        </w:rPr>
        <w:t>s</w:t>
      </w:r>
      <w:r w:rsidRPr="418AEF36">
        <w:rPr>
          <w:rFonts w:ascii="Calibri" w:eastAsia="Calibri" w:hAnsi="Calibri" w:cs="Calibri"/>
          <w:sz w:val="24"/>
          <w:szCs w:val="24"/>
        </w:rPr>
        <w:t>a</w:t>
      </w:r>
      <w:r w:rsidR="5E779513" w:rsidRPr="418AEF36">
        <w:rPr>
          <w:rFonts w:ascii="Calibri" w:eastAsia="Calibri" w:hAnsi="Calibri" w:cs="Calibri"/>
          <w:sz w:val="24"/>
          <w:szCs w:val="24"/>
        </w:rPr>
        <w:t>tion</w:t>
      </w:r>
      <w:r w:rsidRPr="52AA99D2">
        <w:rPr>
          <w:rFonts w:ascii="Calibri" w:eastAsia="Calibri" w:hAnsi="Calibri" w:cs="Calibri"/>
          <w:sz w:val="24"/>
          <w:szCs w:val="24"/>
        </w:rPr>
        <w:t xml:space="preserve">, the presence of water bodies, area, land cover, slope, elevation and connectivity, which were set as independent variables. The sum of the above attributes is used as the total score and is set as the core argument. SIMD </w:t>
      </w:r>
      <w:r w:rsidR="3CF9BD21" w:rsidRPr="7DE2AB87">
        <w:rPr>
          <w:rFonts w:ascii="Calibri" w:eastAsia="Calibri" w:hAnsi="Calibri" w:cs="Calibri"/>
          <w:sz w:val="24"/>
          <w:szCs w:val="24"/>
        </w:rPr>
        <w:t>scores</w:t>
      </w:r>
      <w:r w:rsidRPr="52AA99D2">
        <w:rPr>
          <w:rFonts w:ascii="Calibri" w:eastAsia="Calibri" w:hAnsi="Calibri" w:cs="Calibri"/>
          <w:sz w:val="24"/>
          <w:szCs w:val="24"/>
        </w:rPr>
        <w:t xml:space="preserve"> and flood risk potential </w:t>
      </w:r>
      <w:r w:rsidR="3CF9BD21" w:rsidRPr="7DE2AB87">
        <w:rPr>
          <w:rFonts w:ascii="Calibri" w:eastAsia="Calibri" w:hAnsi="Calibri" w:cs="Calibri"/>
          <w:sz w:val="24"/>
          <w:szCs w:val="24"/>
        </w:rPr>
        <w:t>scores</w:t>
      </w:r>
      <w:r w:rsidRPr="52AA99D2">
        <w:rPr>
          <w:rFonts w:ascii="Calibri" w:eastAsia="Calibri" w:hAnsi="Calibri" w:cs="Calibri"/>
          <w:sz w:val="24"/>
          <w:szCs w:val="24"/>
        </w:rPr>
        <w:t xml:space="preserve"> are </w:t>
      </w:r>
      <w:r w:rsidR="3CF9BD21" w:rsidRPr="7DE2AB87">
        <w:rPr>
          <w:rFonts w:ascii="Calibri" w:eastAsia="Calibri" w:hAnsi="Calibri" w:cs="Calibri"/>
          <w:sz w:val="24"/>
          <w:szCs w:val="24"/>
        </w:rPr>
        <w:t>derived from</w:t>
      </w:r>
      <w:r w:rsidRPr="52AA99D2">
        <w:rPr>
          <w:rFonts w:ascii="Calibri" w:eastAsia="Calibri" w:hAnsi="Calibri" w:cs="Calibri"/>
          <w:sz w:val="24"/>
          <w:szCs w:val="24"/>
        </w:rPr>
        <w:t xml:space="preserve"> existing data and set as dependent variables </w:t>
      </w:r>
      <w:r w:rsidRPr="2A7A4E12">
        <w:rPr>
          <w:rFonts w:ascii="Calibri" w:eastAsia="Calibri" w:hAnsi="Calibri" w:cs="Calibri"/>
          <w:sz w:val="24"/>
          <w:szCs w:val="24"/>
        </w:rPr>
        <w:t>(Table 1).</w:t>
      </w:r>
    </w:p>
    <w:p w14:paraId="3AD1C13B" w14:textId="22B875D8" w:rsidR="0E46098E" w:rsidRPr="00335FA7" w:rsidRDefault="0E46098E" w:rsidP="0E46098E">
      <w:pPr>
        <w:spacing w:after="0" w:line="360" w:lineRule="auto"/>
        <w:contextualSpacing/>
        <w:jc w:val="both"/>
        <w:rPr>
          <w:i/>
        </w:rPr>
      </w:pPr>
    </w:p>
    <w:p w14:paraId="279FA83F" w14:textId="77777777" w:rsidR="00FF600C" w:rsidRDefault="00FF600C" w:rsidP="00317BCC">
      <w:pPr>
        <w:pStyle w:val="captioncgs"/>
        <w:rPr>
          <w:iCs w:val="0"/>
        </w:rPr>
      </w:pPr>
      <w:bookmarkStart w:id="34" w:name="_Toc183700340"/>
    </w:p>
    <w:p w14:paraId="629ED305" w14:textId="77777777" w:rsidR="00FF600C" w:rsidRDefault="00FF600C" w:rsidP="00317BCC">
      <w:pPr>
        <w:pStyle w:val="captioncgs"/>
        <w:rPr>
          <w:iCs w:val="0"/>
        </w:rPr>
      </w:pPr>
    </w:p>
    <w:p w14:paraId="13948432" w14:textId="77777777" w:rsidR="00FF600C" w:rsidRDefault="00FF600C" w:rsidP="00317BCC">
      <w:pPr>
        <w:pStyle w:val="captioncgs"/>
        <w:rPr>
          <w:iCs w:val="0"/>
        </w:rPr>
      </w:pPr>
    </w:p>
    <w:p w14:paraId="71A00F73" w14:textId="77777777" w:rsidR="00FF600C" w:rsidRDefault="00FF600C" w:rsidP="00317BCC">
      <w:pPr>
        <w:pStyle w:val="captioncgs"/>
        <w:rPr>
          <w:iCs w:val="0"/>
        </w:rPr>
      </w:pPr>
    </w:p>
    <w:p w14:paraId="0241C0DE" w14:textId="77777777" w:rsidR="00FF600C" w:rsidRDefault="00FF600C" w:rsidP="00317BCC">
      <w:pPr>
        <w:pStyle w:val="captioncgs"/>
        <w:rPr>
          <w:iCs w:val="0"/>
        </w:rPr>
      </w:pPr>
    </w:p>
    <w:p w14:paraId="60197C99" w14:textId="77777777" w:rsidR="00FF600C" w:rsidRDefault="00FF600C" w:rsidP="00317BCC">
      <w:pPr>
        <w:pStyle w:val="captioncgs"/>
        <w:rPr>
          <w:iCs w:val="0"/>
        </w:rPr>
      </w:pPr>
    </w:p>
    <w:p w14:paraId="0F9C2341" w14:textId="77777777" w:rsidR="00FF600C" w:rsidRDefault="00FF600C" w:rsidP="00317BCC">
      <w:pPr>
        <w:pStyle w:val="captioncgs"/>
        <w:rPr>
          <w:iCs w:val="0"/>
        </w:rPr>
      </w:pPr>
    </w:p>
    <w:p w14:paraId="1342CC44" w14:textId="4CCDD61E" w:rsidR="4BD5C889" w:rsidRPr="00335FA7" w:rsidRDefault="60006C4B" w:rsidP="00317BCC">
      <w:pPr>
        <w:pStyle w:val="captioncgs"/>
        <w:rPr>
          <w:iCs w:val="0"/>
        </w:rPr>
      </w:pPr>
      <w:r w:rsidRPr="00335FA7">
        <w:rPr>
          <w:iCs w:val="0"/>
        </w:rPr>
        <w:lastRenderedPageBreak/>
        <w:t>Table 1:</w:t>
      </w:r>
      <w:r w:rsidR="2DCD3816" w:rsidRPr="00335FA7">
        <w:rPr>
          <w:iCs w:val="0"/>
        </w:rPr>
        <w:t xml:space="preserve"> Greenspace quality metrics scoring per feature</w:t>
      </w:r>
      <w:r w:rsidR="240E63F5" w:rsidRPr="00335FA7">
        <w:rPr>
          <w:iCs w:val="0"/>
        </w:rPr>
        <w:t>.</w:t>
      </w:r>
      <w:bookmarkEnd w:id="34"/>
    </w:p>
    <w:tbl>
      <w:tblPr>
        <w:tblStyle w:val="TableGrid"/>
        <w:tblW w:w="8699" w:type="dxa"/>
        <w:jc w:val="center"/>
        <w:tblLayout w:type="fixed"/>
        <w:tblLook w:val="04A0" w:firstRow="1" w:lastRow="0" w:firstColumn="1" w:lastColumn="0" w:noHBand="0" w:noVBand="1"/>
      </w:tblPr>
      <w:tblGrid>
        <w:gridCol w:w="1379"/>
        <w:gridCol w:w="2790"/>
        <w:gridCol w:w="2820"/>
        <w:gridCol w:w="1710"/>
      </w:tblGrid>
      <w:tr w:rsidR="0BACC869" w:rsidRPr="001C0889" w14:paraId="5914F2D3" w14:textId="456452B8" w:rsidTr="55FD4333">
        <w:trPr>
          <w:trHeight w:val="300"/>
          <w:jc w:val="center"/>
        </w:trPr>
        <w:tc>
          <w:tcPr>
            <w:tcW w:w="1379" w:type="dxa"/>
            <w:tcBorders>
              <w:top w:val="single" w:sz="8" w:space="0" w:color="auto"/>
              <w:left w:val="single" w:sz="8" w:space="0" w:color="auto"/>
              <w:bottom w:val="single" w:sz="8" w:space="0" w:color="auto"/>
              <w:right w:val="single" w:sz="8" w:space="0" w:color="auto"/>
            </w:tcBorders>
            <w:tcMar>
              <w:left w:w="108" w:type="dxa"/>
              <w:right w:w="108" w:type="dxa"/>
            </w:tcMar>
          </w:tcPr>
          <w:p w14:paraId="10F1B1CC" w14:textId="2953F7E0" w:rsidR="0BACC869" w:rsidRPr="001C0889" w:rsidRDefault="0BACC869" w:rsidP="0BACC869">
            <w:pPr>
              <w:jc w:val="center"/>
              <w:rPr>
                <w:rFonts w:ascii="Calibri" w:eastAsia="Calibri" w:hAnsi="Calibri" w:cs="Calibri"/>
                <w:sz w:val="18"/>
                <w:szCs w:val="18"/>
              </w:rPr>
            </w:pPr>
            <w:r w:rsidRPr="001C0889">
              <w:rPr>
                <w:rFonts w:ascii="Calibri" w:eastAsia="Calibri" w:hAnsi="Calibri" w:cs="Calibri"/>
                <w:sz w:val="20"/>
                <w:szCs w:val="20"/>
              </w:rPr>
              <w:t>Attribute</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3282C2CB" w14:textId="787C44CD" w:rsidR="0BACC869" w:rsidRPr="001C0889" w:rsidRDefault="0BDA9D9A" w:rsidP="0BACC869">
            <w:pPr>
              <w:jc w:val="center"/>
              <w:rPr>
                <w:rFonts w:ascii="Calibri" w:eastAsia="Calibri" w:hAnsi="Calibri" w:cs="Calibri"/>
                <w:sz w:val="20"/>
                <w:szCs w:val="20"/>
              </w:rPr>
            </w:pPr>
            <w:r w:rsidRPr="16BB725E">
              <w:rPr>
                <w:rFonts w:ascii="Calibri" w:eastAsia="Calibri" w:hAnsi="Calibri" w:cs="Calibri"/>
                <w:sz w:val="20"/>
                <w:szCs w:val="20"/>
              </w:rPr>
              <w:t>Scoring rules</w:t>
            </w:r>
          </w:p>
        </w:tc>
        <w:tc>
          <w:tcPr>
            <w:tcW w:w="2820" w:type="dxa"/>
            <w:tcBorders>
              <w:top w:val="single" w:sz="8" w:space="0" w:color="auto"/>
              <w:left w:val="single" w:sz="8" w:space="0" w:color="auto"/>
              <w:bottom w:val="single" w:sz="8" w:space="0" w:color="auto"/>
              <w:right w:val="single" w:sz="8" w:space="0" w:color="auto"/>
            </w:tcBorders>
            <w:tcMar>
              <w:left w:w="108" w:type="dxa"/>
              <w:right w:w="108" w:type="dxa"/>
            </w:tcMar>
          </w:tcPr>
          <w:p w14:paraId="40F8ED75" w14:textId="40DD1DE0" w:rsidR="0BACC869" w:rsidRPr="001C0889" w:rsidRDefault="0BACC869" w:rsidP="0BACC869">
            <w:pPr>
              <w:jc w:val="center"/>
              <w:rPr>
                <w:rFonts w:ascii="Calibri" w:eastAsia="Calibri" w:hAnsi="Calibri" w:cs="Calibri"/>
                <w:sz w:val="18"/>
                <w:szCs w:val="18"/>
              </w:rPr>
            </w:pPr>
            <w:r w:rsidRPr="001C0889">
              <w:rPr>
                <w:rFonts w:ascii="Calibri" w:eastAsia="Calibri" w:hAnsi="Calibri" w:cs="Calibri"/>
                <w:sz w:val="20"/>
                <w:szCs w:val="20"/>
              </w:rPr>
              <w:t>Notes</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5FD4BD73" w14:textId="045E3CF4" w:rsidR="16BB725E" w:rsidRPr="16BB725E" w:rsidRDefault="16BB725E" w:rsidP="16BB725E">
            <w:pPr>
              <w:jc w:val="both"/>
              <w:rPr>
                <w:rFonts w:ascii="Calibri" w:eastAsia="Calibri" w:hAnsi="Calibri" w:cs="Calibri"/>
                <w:sz w:val="20"/>
                <w:szCs w:val="20"/>
              </w:rPr>
            </w:pPr>
            <w:r w:rsidRPr="16BB725E">
              <w:rPr>
                <w:rFonts w:ascii="Calibri" w:eastAsia="Calibri" w:hAnsi="Calibri" w:cs="Calibri"/>
                <w:sz w:val="20"/>
                <w:szCs w:val="20"/>
              </w:rPr>
              <w:t>Variable type</w:t>
            </w:r>
          </w:p>
        </w:tc>
      </w:tr>
      <w:tr w:rsidR="0BACC869" w:rsidRPr="001C0889" w14:paraId="2AD6DD72" w14:textId="17E77482" w:rsidTr="55FD4333">
        <w:trPr>
          <w:trHeight w:val="300"/>
          <w:jc w:val="center"/>
        </w:trPr>
        <w:tc>
          <w:tcPr>
            <w:tcW w:w="1379" w:type="dxa"/>
            <w:tcBorders>
              <w:top w:val="single" w:sz="8" w:space="0" w:color="auto"/>
              <w:left w:val="single" w:sz="8" w:space="0" w:color="auto"/>
              <w:bottom w:val="single" w:sz="8" w:space="0" w:color="auto"/>
              <w:right w:val="single" w:sz="8" w:space="0" w:color="auto"/>
            </w:tcBorders>
            <w:tcMar>
              <w:left w:w="108" w:type="dxa"/>
              <w:right w:w="108" w:type="dxa"/>
            </w:tcMar>
          </w:tcPr>
          <w:p w14:paraId="6C957BFE" w14:textId="23E7C659"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Land cover</w:t>
            </w:r>
            <w:r w:rsidR="3075E709" w:rsidRPr="001C0889">
              <w:rPr>
                <w:rFonts w:ascii="Calibri" w:eastAsia="Calibri" w:hAnsi="Calibri" w:cs="Calibri"/>
                <w:sz w:val="20"/>
                <w:szCs w:val="20"/>
              </w:rPr>
              <w:t xml:space="preserve"> </w:t>
            </w:r>
            <w:r w:rsidR="00973E5C">
              <w:rPr>
                <w:rStyle w:val="FootnoteReference"/>
                <w:rFonts w:ascii="Calibri" w:eastAsia="Calibri" w:hAnsi="Calibri" w:cs="Calibri"/>
                <w:sz w:val="20"/>
                <w:szCs w:val="20"/>
              </w:rPr>
              <w:footnoteReference w:id="2"/>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663A374E" w14:textId="4B5DAEAB"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On a scale of -1 to +1 based on percentage.</w:t>
            </w:r>
          </w:p>
          <w:p w14:paraId="7EF91351" w14:textId="20A1173F"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Upper 10% of component score weighted based on park area</w:t>
            </w:r>
          </w:p>
        </w:tc>
        <w:tc>
          <w:tcPr>
            <w:tcW w:w="2820" w:type="dxa"/>
            <w:tcBorders>
              <w:top w:val="single" w:sz="8" w:space="0" w:color="auto"/>
              <w:left w:val="single" w:sz="8" w:space="0" w:color="auto"/>
              <w:bottom w:val="single" w:sz="8" w:space="0" w:color="auto"/>
              <w:right w:val="single" w:sz="8" w:space="0" w:color="auto"/>
            </w:tcBorders>
            <w:tcMar>
              <w:left w:w="108" w:type="dxa"/>
              <w:right w:w="108" w:type="dxa"/>
            </w:tcMar>
          </w:tcPr>
          <w:p w14:paraId="63845B86" w14:textId="67BC8DB2"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Represents the favo</w:t>
            </w:r>
            <w:r w:rsidR="4AE2E82B" w:rsidRPr="001C0889">
              <w:rPr>
                <w:rFonts w:ascii="Calibri" w:eastAsia="Calibri" w:hAnsi="Calibri" w:cs="Calibri"/>
                <w:sz w:val="20"/>
                <w:szCs w:val="20"/>
              </w:rPr>
              <w:t>u</w:t>
            </w:r>
            <w:r w:rsidRPr="001C0889">
              <w:rPr>
                <w:rFonts w:ascii="Calibri" w:eastAsia="Calibri" w:hAnsi="Calibri" w:cs="Calibri"/>
                <w:sz w:val="20"/>
                <w:szCs w:val="20"/>
              </w:rPr>
              <w:t>rable impact of trees on flood risk mitigation, less the adverse impact of impermeable surfaces, scaled to reflect park area</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5C871E24" w14:textId="41E79E40" w:rsidR="16BB725E" w:rsidRPr="16BB725E" w:rsidRDefault="16BB725E" w:rsidP="16BB725E">
            <w:pPr>
              <w:jc w:val="both"/>
              <w:rPr>
                <w:rFonts w:ascii="Calibri" w:eastAsia="Calibri" w:hAnsi="Calibri" w:cs="Calibri"/>
                <w:sz w:val="20"/>
                <w:szCs w:val="20"/>
              </w:rPr>
            </w:pPr>
            <w:r w:rsidRPr="16BB725E">
              <w:rPr>
                <w:rFonts w:ascii="Calibri" w:eastAsia="Calibri" w:hAnsi="Calibri" w:cs="Calibri"/>
                <w:sz w:val="20"/>
                <w:szCs w:val="20"/>
              </w:rPr>
              <w:t>Independent variable</w:t>
            </w:r>
          </w:p>
        </w:tc>
      </w:tr>
      <w:tr w:rsidR="0BACC869" w:rsidRPr="001C0889" w14:paraId="2B29ADB2" w14:textId="7F48A1AB" w:rsidTr="55FD4333">
        <w:trPr>
          <w:trHeight w:val="300"/>
          <w:jc w:val="center"/>
        </w:trPr>
        <w:tc>
          <w:tcPr>
            <w:tcW w:w="1379" w:type="dxa"/>
            <w:tcBorders>
              <w:top w:val="single" w:sz="8" w:space="0" w:color="auto"/>
              <w:left w:val="single" w:sz="8" w:space="0" w:color="auto"/>
              <w:bottom w:val="single" w:sz="8" w:space="0" w:color="auto"/>
              <w:right w:val="single" w:sz="8" w:space="0" w:color="auto"/>
            </w:tcBorders>
            <w:tcMar>
              <w:left w:w="108" w:type="dxa"/>
              <w:right w:w="108" w:type="dxa"/>
            </w:tcMar>
          </w:tcPr>
          <w:p w14:paraId="7254B648" w14:textId="6E22E145"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Flood wall infrastructure</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30EF1588" w14:textId="11C12D06"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Present +1</w:t>
            </w:r>
          </w:p>
          <w:p w14:paraId="06964601" w14:textId="0B432901"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Absent and not applicable 0</w:t>
            </w:r>
          </w:p>
          <w:p w14:paraId="016990DA" w14:textId="407675D9"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Absent -1</w:t>
            </w:r>
          </w:p>
        </w:tc>
        <w:tc>
          <w:tcPr>
            <w:tcW w:w="2820" w:type="dxa"/>
            <w:tcBorders>
              <w:top w:val="single" w:sz="8" w:space="0" w:color="auto"/>
              <w:left w:val="single" w:sz="8" w:space="0" w:color="auto"/>
              <w:bottom w:val="single" w:sz="8" w:space="0" w:color="auto"/>
              <w:right w:val="single" w:sz="8" w:space="0" w:color="auto"/>
            </w:tcBorders>
            <w:tcMar>
              <w:left w:w="108" w:type="dxa"/>
              <w:right w:w="108" w:type="dxa"/>
            </w:tcMar>
          </w:tcPr>
          <w:p w14:paraId="17226FC5" w14:textId="4CD0F99B" w:rsidR="0BACC869" w:rsidRPr="001C0889" w:rsidRDefault="0BACC869" w:rsidP="0BACC869">
            <w:pPr>
              <w:rPr>
                <w:rFonts w:ascii="Calibri" w:eastAsia="Calibri" w:hAnsi="Calibri" w:cs="Calibri"/>
                <w:sz w:val="20"/>
                <w:szCs w:val="20"/>
              </w:rPr>
            </w:pPr>
            <w:r w:rsidRPr="001C0889">
              <w:rPr>
                <w:rFonts w:ascii="Calibri" w:eastAsia="Calibri" w:hAnsi="Calibri" w:cs="Calibri"/>
                <w:sz w:val="20"/>
                <w:szCs w:val="20"/>
              </w:rPr>
              <w:t>Flood wall, reservoir</w:t>
            </w:r>
            <w:r w:rsidR="3D1DFDE6" w:rsidRPr="001C0889">
              <w:rPr>
                <w:rFonts w:ascii="Calibri" w:eastAsia="Calibri" w:hAnsi="Calibri" w:cs="Calibri"/>
                <w:sz w:val="20"/>
                <w:szCs w:val="20"/>
              </w:rPr>
              <w:t>, dam, gate</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58722B31" w14:textId="195FD663" w:rsidR="16BB725E" w:rsidRPr="16BB725E" w:rsidRDefault="16BB725E" w:rsidP="16BB725E">
            <w:pPr>
              <w:jc w:val="both"/>
              <w:rPr>
                <w:rFonts w:ascii="Calibri" w:eastAsia="Calibri" w:hAnsi="Calibri" w:cs="Calibri"/>
                <w:sz w:val="20"/>
                <w:szCs w:val="20"/>
              </w:rPr>
            </w:pPr>
            <w:r w:rsidRPr="16BB725E">
              <w:rPr>
                <w:rFonts w:ascii="Calibri" w:eastAsia="Calibri" w:hAnsi="Calibri" w:cs="Calibri"/>
                <w:sz w:val="20"/>
                <w:szCs w:val="20"/>
              </w:rPr>
              <w:t>Independent variable</w:t>
            </w:r>
          </w:p>
        </w:tc>
      </w:tr>
      <w:tr w:rsidR="0BACC869" w:rsidRPr="001C0889" w14:paraId="75EA93E8" w14:textId="1D45E33A" w:rsidTr="55FD4333">
        <w:trPr>
          <w:trHeight w:val="300"/>
          <w:jc w:val="center"/>
        </w:trPr>
        <w:tc>
          <w:tcPr>
            <w:tcW w:w="1379" w:type="dxa"/>
            <w:tcBorders>
              <w:top w:val="single" w:sz="8" w:space="0" w:color="auto"/>
              <w:left w:val="single" w:sz="8" w:space="0" w:color="auto"/>
              <w:bottom w:val="single" w:sz="8" w:space="0" w:color="auto"/>
              <w:right w:val="single" w:sz="8" w:space="0" w:color="auto"/>
            </w:tcBorders>
            <w:tcMar>
              <w:left w:w="108" w:type="dxa"/>
              <w:right w:w="108" w:type="dxa"/>
            </w:tcMar>
          </w:tcPr>
          <w:p w14:paraId="76875DE6" w14:textId="5F64E7D0"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Presence of water</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2AF2DFEE" w14:textId="48422928"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Present +1</w:t>
            </w:r>
          </w:p>
          <w:p w14:paraId="3EBF6E66" w14:textId="46202021"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Absent 0</w:t>
            </w:r>
          </w:p>
        </w:tc>
        <w:tc>
          <w:tcPr>
            <w:tcW w:w="2820" w:type="dxa"/>
            <w:tcBorders>
              <w:top w:val="single" w:sz="8" w:space="0" w:color="auto"/>
              <w:left w:val="single" w:sz="8" w:space="0" w:color="auto"/>
              <w:bottom w:val="single" w:sz="8" w:space="0" w:color="auto"/>
              <w:right w:val="single" w:sz="8" w:space="0" w:color="auto"/>
            </w:tcBorders>
            <w:tcMar>
              <w:left w:w="108" w:type="dxa"/>
              <w:right w:w="108" w:type="dxa"/>
            </w:tcMar>
          </w:tcPr>
          <w:p w14:paraId="11EC8E9B" w14:textId="30DB3C07"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Benefit of existing water in syphoning/collecting rainfall</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51886DBE" w14:textId="41842863" w:rsidR="16BB725E" w:rsidRPr="16BB725E" w:rsidRDefault="16BB725E" w:rsidP="16BB725E">
            <w:pPr>
              <w:jc w:val="both"/>
              <w:rPr>
                <w:rFonts w:ascii="Calibri" w:eastAsia="Calibri" w:hAnsi="Calibri" w:cs="Calibri"/>
                <w:sz w:val="20"/>
                <w:szCs w:val="20"/>
              </w:rPr>
            </w:pPr>
            <w:r w:rsidRPr="16BB725E">
              <w:rPr>
                <w:rFonts w:ascii="Calibri" w:eastAsia="Calibri" w:hAnsi="Calibri" w:cs="Calibri"/>
                <w:sz w:val="20"/>
                <w:szCs w:val="20"/>
              </w:rPr>
              <w:t>Independent variable</w:t>
            </w:r>
          </w:p>
        </w:tc>
      </w:tr>
      <w:tr w:rsidR="0BACC869" w:rsidRPr="001C0889" w14:paraId="41AAB23F" w14:textId="04AB9C6E" w:rsidTr="55FD4333">
        <w:trPr>
          <w:trHeight w:val="300"/>
          <w:jc w:val="center"/>
        </w:trPr>
        <w:tc>
          <w:tcPr>
            <w:tcW w:w="1379" w:type="dxa"/>
            <w:tcBorders>
              <w:top w:val="single" w:sz="8" w:space="0" w:color="auto"/>
              <w:left w:val="single" w:sz="8" w:space="0" w:color="auto"/>
              <w:bottom w:val="single" w:sz="8" w:space="0" w:color="auto"/>
              <w:right w:val="single" w:sz="8" w:space="0" w:color="auto"/>
            </w:tcBorders>
            <w:tcMar>
              <w:left w:w="108" w:type="dxa"/>
              <w:right w:w="108" w:type="dxa"/>
            </w:tcMar>
          </w:tcPr>
          <w:p w14:paraId="697E6B60" w14:textId="6E83E91A"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Canalisation</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2574615D" w14:textId="4D3540F7"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Present -1</w:t>
            </w:r>
          </w:p>
          <w:p w14:paraId="63B0F5EB" w14:textId="2CC43483"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Absent and not applicable 0</w:t>
            </w:r>
          </w:p>
          <w:p w14:paraId="1427D863" w14:textId="591735C9"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Absent +1</w:t>
            </w:r>
          </w:p>
        </w:tc>
        <w:tc>
          <w:tcPr>
            <w:tcW w:w="2820" w:type="dxa"/>
            <w:tcBorders>
              <w:top w:val="single" w:sz="8" w:space="0" w:color="auto"/>
              <w:left w:val="single" w:sz="8" w:space="0" w:color="auto"/>
              <w:bottom w:val="single" w:sz="8" w:space="0" w:color="auto"/>
              <w:right w:val="single" w:sz="8" w:space="0" w:color="auto"/>
            </w:tcBorders>
            <w:tcMar>
              <w:left w:w="108" w:type="dxa"/>
              <w:right w:w="108" w:type="dxa"/>
            </w:tcMar>
          </w:tcPr>
          <w:p w14:paraId="3D56DDE9" w14:textId="5AAEB28A" w:rsidR="7EBAC4A0" w:rsidRPr="001C0889" w:rsidRDefault="7EBAC4A0" w:rsidP="0BACC869">
            <w:pPr>
              <w:rPr>
                <w:rFonts w:ascii="Calibri" w:eastAsia="Calibri" w:hAnsi="Calibri" w:cs="Calibri"/>
                <w:sz w:val="18"/>
                <w:szCs w:val="18"/>
              </w:rPr>
            </w:pPr>
            <w:r w:rsidRPr="001C0889">
              <w:rPr>
                <w:rFonts w:ascii="Calibri" w:eastAsia="Calibri" w:hAnsi="Calibri" w:cs="Calibri"/>
                <w:sz w:val="20"/>
                <w:szCs w:val="20"/>
              </w:rPr>
              <w:t>Canalisation is a potential cause of flood, so it is set as a deduction</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0B3429B6" w14:textId="0CF86ACE" w:rsidR="16BB725E" w:rsidRPr="16BB725E" w:rsidRDefault="16BB725E" w:rsidP="16BB725E">
            <w:pPr>
              <w:jc w:val="both"/>
              <w:rPr>
                <w:rFonts w:ascii="Calibri" w:eastAsia="Calibri" w:hAnsi="Calibri" w:cs="Calibri"/>
                <w:sz w:val="20"/>
                <w:szCs w:val="20"/>
              </w:rPr>
            </w:pPr>
            <w:r w:rsidRPr="16BB725E">
              <w:rPr>
                <w:rFonts w:ascii="Calibri" w:eastAsia="Calibri" w:hAnsi="Calibri" w:cs="Calibri"/>
                <w:sz w:val="20"/>
                <w:szCs w:val="20"/>
              </w:rPr>
              <w:t>Independent variable</w:t>
            </w:r>
          </w:p>
        </w:tc>
      </w:tr>
      <w:tr w:rsidR="0BACC869" w:rsidRPr="001C0889" w14:paraId="567894C4" w14:textId="33D4F78B" w:rsidTr="55FD4333">
        <w:trPr>
          <w:trHeight w:val="300"/>
          <w:jc w:val="center"/>
        </w:trPr>
        <w:tc>
          <w:tcPr>
            <w:tcW w:w="1379" w:type="dxa"/>
            <w:tcBorders>
              <w:top w:val="single" w:sz="8" w:space="0" w:color="auto"/>
              <w:left w:val="single" w:sz="8" w:space="0" w:color="auto"/>
              <w:bottom w:val="single" w:sz="8" w:space="0" w:color="auto"/>
              <w:right w:val="single" w:sz="8" w:space="0" w:color="auto"/>
            </w:tcBorders>
            <w:tcMar>
              <w:left w:w="108" w:type="dxa"/>
              <w:right w:w="108" w:type="dxa"/>
            </w:tcMar>
          </w:tcPr>
          <w:p w14:paraId="1E037ABB" w14:textId="3A6CBA08"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 xml:space="preserve">Mean slope </w:t>
            </w:r>
            <w:r w:rsidR="00FF600C">
              <w:rPr>
                <w:rStyle w:val="FootnoteReference"/>
                <w:rFonts w:ascii="Calibri" w:eastAsia="Calibri" w:hAnsi="Calibri" w:cs="Calibri"/>
                <w:sz w:val="20"/>
                <w:szCs w:val="20"/>
              </w:rPr>
              <w:footnoteReference w:id="3"/>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2DCA4243" w14:textId="75A27F8D"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Relative slope across parks scaled between 1 and -1</w:t>
            </w:r>
          </w:p>
        </w:tc>
        <w:tc>
          <w:tcPr>
            <w:tcW w:w="2820" w:type="dxa"/>
            <w:tcBorders>
              <w:top w:val="single" w:sz="8" w:space="0" w:color="auto"/>
              <w:left w:val="single" w:sz="8" w:space="0" w:color="auto"/>
              <w:bottom w:val="single" w:sz="8" w:space="0" w:color="auto"/>
              <w:right w:val="single" w:sz="8" w:space="0" w:color="auto"/>
            </w:tcBorders>
            <w:tcMar>
              <w:left w:w="108" w:type="dxa"/>
              <w:right w:w="108" w:type="dxa"/>
            </w:tcMar>
          </w:tcPr>
          <w:p w14:paraId="17B5E8EA" w14:textId="025BFC9F"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More significant slope is an adverse score due to run-off potential</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66CC145A" w14:textId="6B918BD4" w:rsidR="16BB725E" w:rsidRPr="16BB725E" w:rsidRDefault="16BB725E" w:rsidP="16BB725E">
            <w:pPr>
              <w:jc w:val="both"/>
              <w:rPr>
                <w:rFonts w:ascii="Calibri" w:eastAsia="Calibri" w:hAnsi="Calibri" w:cs="Calibri"/>
                <w:sz w:val="20"/>
                <w:szCs w:val="20"/>
              </w:rPr>
            </w:pPr>
            <w:r w:rsidRPr="16BB725E">
              <w:rPr>
                <w:rFonts w:ascii="Calibri" w:eastAsia="Calibri" w:hAnsi="Calibri" w:cs="Calibri"/>
                <w:sz w:val="20"/>
                <w:szCs w:val="20"/>
              </w:rPr>
              <w:t>Independent variable</w:t>
            </w:r>
          </w:p>
        </w:tc>
      </w:tr>
      <w:tr w:rsidR="0BACC869" w:rsidRPr="001C0889" w14:paraId="0146122E" w14:textId="4A0B92E7" w:rsidTr="55FD4333">
        <w:trPr>
          <w:trHeight w:val="300"/>
          <w:jc w:val="center"/>
        </w:trPr>
        <w:tc>
          <w:tcPr>
            <w:tcW w:w="1379" w:type="dxa"/>
            <w:tcBorders>
              <w:top w:val="single" w:sz="8" w:space="0" w:color="auto"/>
              <w:left w:val="single" w:sz="8" w:space="0" w:color="auto"/>
              <w:bottom w:val="single" w:sz="8" w:space="0" w:color="auto"/>
              <w:right w:val="single" w:sz="8" w:space="0" w:color="auto"/>
            </w:tcBorders>
            <w:tcMar>
              <w:left w:w="108" w:type="dxa"/>
              <w:right w:w="108" w:type="dxa"/>
            </w:tcMar>
          </w:tcPr>
          <w:p w14:paraId="53C09F99" w14:textId="550AF41A"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 xml:space="preserve">Mean elevation </w:t>
            </w:r>
            <w:r w:rsidR="047850BC" w:rsidRPr="001C0889">
              <w:rPr>
                <w:rFonts w:ascii="Calibri" w:eastAsia="Calibri" w:hAnsi="Calibri" w:cs="Calibri"/>
                <w:sz w:val="20"/>
                <w:szCs w:val="20"/>
                <w:vertAlign w:val="superscript"/>
              </w:rPr>
              <w:t>2</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376E1F42" w14:textId="4E7CF235"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Relative elevation across parks scaled between 1 and -1</w:t>
            </w:r>
          </w:p>
        </w:tc>
        <w:tc>
          <w:tcPr>
            <w:tcW w:w="2820" w:type="dxa"/>
            <w:tcBorders>
              <w:top w:val="single" w:sz="8" w:space="0" w:color="auto"/>
              <w:left w:val="single" w:sz="8" w:space="0" w:color="auto"/>
              <w:bottom w:val="single" w:sz="8" w:space="0" w:color="auto"/>
              <w:right w:val="single" w:sz="8" w:space="0" w:color="auto"/>
            </w:tcBorders>
            <w:tcMar>
              <w:left w:w="108" w:type="dxa"/>
              <w:right w:w="108" w:type="dxa"/>
            </w:tcMar>
          </w:tcPr>
          <w:p w14:paraId="4A100B19" w14:textId="7B83102F" w:rsidR="7805049C" w:rsidRPr="001C0889" w:rsidRDefault="7805049C" w:rsidP="0BACC869">
            <w:pPr>
              <w:rPr>
                <w:rFonts w:ascii="Calibri" w:eastAsia="Calibri" w:hAnsi="Calibri" w:cs="Calibri"/>
                <w:sz w:val="18"/>
                <w:szCs w:val="18"/>
              </w:rPr>
            </w:pPr>
            <w:r w:rsidRPr="001C0889">
              <w:rPr>
                <w:rFonts w:ascii="Calibri" w:eastAsia="Calibri" w:hAnsi="Calibri" w:cs="Calibri"/>
                <w:sz w:val="20"/>
                <w:szCs w:val="20"/>
              </w:rPr>
              <w:t>More significant elevation is also an adverse score due to run-off potential</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44884B83" w14:textId="4F53C025" w:rsidR="16BB725E" w:rsidRPr="16BB725E" w:rsidRDefault="16BB725E" w:rsidP="16BB725E">
            <w:pPr>
              <w:jc w:val="both"/>
              <w:rPr>
                <w:rFonts w:ascii="Calibri" w:eastAsia="Calibri" w:hAnsi="Calibri" w:cs="Calibri"/>
                <w:sz w:val="20"/>
                <w:szCs w:val="20"/>
              </w:rPr>
            </w:pPr>
            <w:r w:rsidRPr="16BB725E">
              <w:rPr>
                <w:rFonts w:ascii="Calibri" w:eastAsia="Calibri" w:hAnsi="Calibri" w:cs="Calibri"/>
                <w:sz w:val="20"/>
                <w:szCs w:val="20"/>
              </w:rPr>
              <w:t>Independent variable</w:t>
            </w:r>
          </w:p>
        </w:tc>
      </w:tr>
      <w:tr w:rsidR="0BACC869" w:rsidRPr="001C0889" w14:paraId="01FEE2AE" w14:textId="2632EB9B" w:rsidTr="55FD4333">
        <w:trPr>
          <w:trHeight w:val="750"/>
          <w:jc w:val="center"/>
        </w:trPr>
        <w:tc>
          <w:tcPr>
            <w:tcW w:w="1379" w:type="dxa"/>
            <w:tcBorders>
              <w:top w:val="single" w:sz="8" w:space="0" w:color="auto"/>
              <w:left w:val="single" w:sz="8" w:space="0" w:color="auto"/>
              <w:bottom w:val="single" w:sz="8" w:space="0" w:color="auto"/>
              <w:right w:val="single" w:sz="8" w:space="0" w:color="auto"/>
            </w:tcBorders>
            <w:tcMar>
              <w:left w:w="108" w:type="dxa"/>
              <w:right w:w="108" w:type="dxa"/>
            </w:tcMar>
          </w:tcPr>
          <w:p w14:paraId="4513B8B3" w14:textId="7CB85C1D"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Connectivity</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66071870" w14:textId="52592E34"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Present scaled between 0 and 1 depending on number of connections</w:t>
            </w:r>
          </w:p>
          <w:p w14:paraId="1D220DF4" w14:textId="61FCDD1D" w:rsidR="0BACC869" w:rsidRPr="001C0889" w:rsidRDefault="0BACC869" w:rsidP="0BACC869">
            <w:pPr>
              <w:rPr>
                <w:rFonts w:ascii="Calibri" w:eastAsia="Calibri" w:hAnsi="Calibri" w:cs="Calibri"/>
                <w:sz w:val="18"/>
                <w:szCs w:val="18"/>
              </w:rPr>
            </w:pPr>
            <w:r w:rsidRPr="001C0889">
              <w:rPr>
                <w:rFonts w:ascii="Calibri" w:eastAsia="Calibri" w:hAnsi="Calibri" w:cs="Calibri"/>
                <w:sz w:val="20"/>
                <w:szCs w:val="20"/>
              </w:rPr>
              <w:t>Absent -1</w:t>
            </w:r>
          </w:p>
        </w:tc>
        <w:tc>
          <w:tcPr>
            <w:tcW w:w="2820" w:type="dxa"/>
            <w:tcBorders>
              <w:top w:val="single" w:sz="8" w:space="0" w:color="auto"/>
              <w:left w:val="single" w:sz="8" w:space="0" w:color="auto"/>
              <w:bottom w:val="single" w:sz="8" w:space="0" w:color="auto"/>
              <w:right w:val="single" w:sz="8" w:space="0" w:color="auto"/>
            </w:tcBorders>
            <w:tcMar>
              <w:left w:w="108" w:type="dxa"/>
              <w:right w:w="108" w:type="dxa"/>
            </w:tcMar>
          </w:tcPr>
          <w:p w14:paraId="20B3276B" w14:textId="062060F9" w:rsidR="3AD4D6C0" w:rsidRPr="001C0889" w:rsidRDefault="3AD4D6C0" w:rsidP="0BACC869">
            <w:pPr>
              <w:rPr>
                <w:rFonts w:ascii="Calibri" w:eastAsia="Calibri" w:hAnsi="Calibri" w:cs="Calibri"/>
                <w:sz w:val="20"/>
                <w:szCs w:val="20"/>
              </w:rPr>
            </w:pPr>
            <w:r w:rsidRPr="001C0889">
              <w:rPr>
                <w:rFonts w:ascii="Calibri" w:eastAsia="Calibri" w:hAnsi="Calibri" w:cs="Calibri"/>
                <w:sz w:val="20"/>
                <w:szCs w:val="20"/>
              </w:rPr>
              <w:t>No park connections scored a 0</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05348422" w14:textId="05B42053" w:rsidR="16BB725E" w:rsidRPr="16BB725E" w:rsidRDefault="16BB725E" w:rsidP="16BB725E">
            <w:pPr>
              <w:jc w:val="both"/>
              <w:rPr>
                <w:rFonts w:ascii="Calibri" w:eastAsia="Calibri" w:hAnsi="Calibri" w:cs="Calibri"/>
                <w:sz w:val="20"/>
                <w:szCs w:val="20"/>
              </w:rPr>
            </w:pPr>
            <w:r w:rsidRPr="16BB725E">
              <w:rPr>
                <w:rFonts w:ascii="Calibri" w:eastAsia="Calibri" w:hAnsi="Calibri" w:cs="Calibri"/>
                <w:sz w:val="20"/>
                <w:szCs w:val="20"/>
              </w:rPr>
              <w:t>Independent variable</w:t>
            </w:r>
          </w:p>
        </w:tc>
      </w:tr>
      <w:tr w:rsidR="0BACC869" w:rsidRPr="001C0889" w14:paraId="12DB24AE" w14:textId="3CD02356" w:rsidTr="55FD4333">
        <w:trPr>
          <w:trHeight w:val="750"/>
          <w:jc w:val="center"/>
        </w:trPr>
        <w:tc>
          <w:tcPr>
            <w:tcW w:w="1379" w:type="dxa"/>
            <w:tcBorders>
              <w:top w:val="single" w:sz="8" w:space="0" w:color="auto"/>
              <w:left w:val="single" w:sz="8" w:space="0" w:color="auto"/>
              <w:bottom w:val="single" w:sz="8" w:space="0" w:color="auto"/>
              <w:right w:val="single" w:sz="8" w:space="0" w:color="auto"/>
            </w:tcBorders>
            <w:tcMar>
              <w:left w:w="108" w:type="dxa"/>
              <w:right w:w="108" w:type="dxa"/>
            </w:tcMar>
          </w:tcPr>
          <w:p w14:paraId="7EE66B4E" w14:textId="2D27A925" w:rsidR="0EC78DE3" w:rsidRPr="001C0889" w:rsidRDefault="0EC78DE3" w:rsidP="0BACC869">
            <w:pPr>
              <w:rPr>
                <w:rFonts w:ascii="Calibri" w:eastAsia="Calibri" w:hAnsi="Calibri" w:cs="Calibri"/>
                <w:sz w:val="20"/>
                <w:szCs w:val="20"/>
              </w:rPr>
            </w:pPr>
            <w:r w:rsidRPr="001C0889">
              <w:rPr>
                <w:rFonts w:ascii="Calibri" w:eastAsia="Calibri" w:hAnsi="Calibri" w:cs="Calibri"/>
                <w:sz w:val="20"/>
                <w:szCs w:val="20"/>
              </w:rPr>
              <w:t>Total score</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0137A709" w14:textId="04E11E76" w:rsidR="0BACC869" w:rsidRPr="001C0889" w:rsidRDefault="28BD3D8B" w:rsidP="0BACC869">
            <w:pPr>
              <w:rPr>
                <w:rFonts w:ascii="Calibri" w:eastAsia="Calibri" w:hAnsi="Calibri" w:cs="Calibri"/>
                <w:sz w:val="20"/>
                <w:szCs w:val="20"/>
              </w:rPr>
            </w:pPr>
            <w:r w:rsidRPr="55FD4333">
              <w:rPr>
                <w:rFonts w:ascii="Calibri" w:eastAsia="Calibri" w:hAnsi="Calibri" w:cs="Calibri"/>
                <w:sz w:val="20"/>
                <w:szCs w:val="20"/>
              </w:rPr>
              <w:t>Sum</w:t>
            </w:r>
          </w:p>
        </w:tc>
        <w:tc>
          <w:tcPr>
            <w:tcW w:w="2820" w:type="dxa"/>
            <w:tcBorders>
              <w:top w:val="single" w:sz="8" w:space="0" w:color="auto"/>
              <w:left w:val="single" w:sz="8" w:space="0" w:color="auto"/>
              <w:bottom w:val="single" w:sz="8" w:space="0" w:color="auto"/>
              <w:right w:val="single" w:sz="8" w:space="0" w:color="auto"/>
            </w:tcBorders>
            <w:tcMar>
              <w:left w:w="108" w:type="dxa"/>
              <w:right w:w="108" w:type="dxa"/>
            </w:tcMar>
          </w:tcPr>
          <w:p w14:paraId="42CCE359" w14:textId="197A3D43" w:rsidR="0D59689A" w:rsidRPr="001C0889" w:rsidRDefault="3BD3CA35" w:rsidP="72DF9382">
            <w:pPr>
              <w:rPr>
                <w:rFonts w:ascii="Calibri" w:eastAsia="Calibri" w:hAnsi="Calibri" w:cs="Calibri"/>
                <w:sz w:val="20"/>
                <w:szCs w:val="20"/>
              </w:rPr>
            </w:pPr>
            <w:r w:rsidRPr="55FD4333">
              <w:rPr>
                <w:rFonts w:ascii="Calibri" w:eastAsia="Calibri" w:hAnsi="Calibri" w:cs="Calibri"/>
                <w:sz w:val="20"/>
                <w:szCs w:val="20"/>
              </w:rPr>
              <w:t>Sum of all the scores of above attributes</w:t>
            </w:r>
          </w:p>
          <w:p w14:paraId="38B1D19B" w14:textId="3F085853" w:rsidR="0D59689A" w:rsidRPr="001C0889" w:rsidRDefault="0D59689A" w:rsidP="0BACC869">
            <w:pPr>
              <w:rPr>
                <w:rFonts w:ascii="Calibri" w:eastAsia="Calibri" w:hAnsi="Calibri" w:cs="Calibri"/>
                <w:sz w:val="20"/>
                <w:szCs w:val="20"/>
              </w:rPr>
            </w:pP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44BA897C" w14:textId="780EDF98" w:rsidR="16BB725E" w:rsidRPr="16BB725E" w:rsidRDefault="7B017B53" w:rsidP="16BB725E">
            <w:pPr>
              <w:jc w:val="both"/>
              <w:rPr>
                <w:rFonts w:ascii="Calibri" w:eastAsia="Calibri" w:hAnsi="Calibri" w:cs="Calibri"/>
                <w:sz w:val="20"/>
                <w:szCs w:val="20"/>
              </w:rPr>
            </w:pPr>
            <w:r w:rsidRPr="59189DE3">
              <w:rPr>
                <w:rFonts w:ascii="Calibri" w:eastAsia="Calibri" w:hAnsi="Calibri" w:cs="Calibri"/>
                <w:sz w:val="20"/>
                <w:szCs w:val="20"/>
              </w:rPr>
              <w:t>Core independent variable</w:t>
            </w:r>
          </w:p>
        </w:tc>
      </w:tr>
      <w:tr w:rsidR="0BACC869" w:rsidRPr="001C0889" w14:paraId="42E19158" w14:textId="227F6AEC" w:rsidTr="55FD4333">
        <w:trPr>
          <w:trHeight w:val="570"/>
          <w:jc w:val="center"/>
        </w:trPr>
        <w:tc>
          <w:tcPr>
            <w:tcW w:w="1379" w:type="dxa"/>
            <w:tcBorders>
              <w:top w:val="single" w:sz="8" w:space="0" w:color="auto"/>
              <w:left w:val="single" w:sz="8" w:space="0" w:color="auto"/>
              <w:bottom w:val="single" w:sz="8" w:space="0" w:color="auto"/>
              <w:right w:val="single" w:sz="8" w:space="0" w:color="auto"/>
            </w:tcBorders>
            <w:tcMar>
              <w:left w:w="108" w:type="dxa"/>
              <w:right w:w="108" w:type="dxa"/>
            </w:tcMar>
          </w:tcPr>
          <w:p w14:paraId="36572BBE" w14:textId="739CEC8C" w:rsidR="0EC78DE3" w:rsidRPr="001C0889" w:rsidRDefault="0EC78DE3" w:rsidP="0BACC869">
            <w:pPr>
              <w:rPr>
                <w:rFonts w:ascii="Calibri" w:eastAsia="Calibri" w:hAnsi="Calibri" w:cs="Calibri"/>
                <w:sz w:val="20"/>
                <w:szCs w:val="20"/>
              </w:rPr>
            </w:pPr>
            <w:r w:rsidRPr="001C0889">
              <w:rPr>
                <w:rFonts w:ascii="Calibri" w:eastAsia="Calibri" w:hAnsi="Calibri" w:cs="Calibri"/>
                <w:sz w:val="20"/>
                <w:szCs w:val="20"/>
              </w:rPr>
              <w:t>SIMD</w:t>
            </w:r>
            <w:r w:rsidR="3813BFF5" w:rsidRPr="001C0889">
              <w:rPr>
                <w:rFonts w:ascii="Calibri" w:eastAsia="Calibri" w:hAnsi="Calibri" w:cs="Calibri"/>
                <w:sz w:val="20"/>
                <w:szCs w:val="20"/>
              </w:rPr>
              <w:t xml:space="preserve"> </w:t>
            </w:r>
            <w:r w:rsidR="33BAAECD" w:rsidRPr="64FD0F20">
              <w:rPr>
                <w:rFonts w:ascii="Calibri" w:eastAsia="Calibri" w:hAnsi="Calibri" w:cs="Calibri"/>
                <w:sz w:val="20"/>
                <w:szCs w:val="20"/>
              </w:rPr>
              <w:t>score</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146CFDAC" w14:textId="09EFD54E" w:rsidR="0BACC869" w:rsidRPr="001C0889" w:rsidRDefault="18484664" w:rsidP="0BACC869">
            <w:pPr>
              <w:rPr>
                <w:rFonts w:ascii="Calibri" w:eastAsia="Calibri" w:hAnsi="Calibri" w:cs="Calibri"/>
                <w:sz w:val="20"/>
                <w:szCs w:val="20"/>
              </w:rPr>
            </w:pPr>
            <w:r w:rsidRPr="72DF9382">
              <w:rPr>
                <w:rFonts w:ascii="Calibri" w:eastAsia="Calibri" w:hAnsi="Calibri" w:cs="Calibri"/>
                <w:sz w:val="20"/>
                <w:szCs w:val="20"/>
              </w:rPr>
              <w:t>Continuous</w:t>
            </w:r>
            <w:r w:rsidR="5ECDDEF4" w:rsidRPr="55FD4333">
              <w:rPr>
                <w:rFonts w:ascii="Calibri" w:eastAsia="Calibri" w:hAnsi="Calibri" w:cs="Calibri"/>
                <w:sz w:val="20"/>
                <w:szCs w:val="20"/>
              </w:rPr>
              <w:t xml:space="preserve"> index</w:t>
            </w:r>
          </w:p>
        </w:tc>
        <w:tc>
          <w:tcPr>
            <w:tcW w:w="2820" w:type="dxa"/>
            <w:tcBorders>
              <w:top w:val="single" w:sz="8" w:space="0" w:color="auto"/>
              <w:left w:val="single" w:sz="8" w:space="0" w:color="auto"/>
              <w:bottom w:val="single" w:sz="8" w:space="0" w:color="auto"/>
              <w:right w:val="single" w:sz="8" w:space="0" w:color="auto"/>
            </w:tcBorders>
            <w:tcMar>
              <w:left w:w="108" w:type="dxa"/>
              <w:right w:w="108" w:type="dxa"/>
            </w:tcMar>
          </w:tcPr>
          <w:p w14:paraId="34D51BC5" w14:textId="2682BA18" w:rsidR="0F360FFD" w:rsidRPr="001C0889" w:rsidRDefault="5ECDDEF4" w:rsidP="72DF9382">
            <w:pPr>
              <w:rPr>
                <w:rFonts w:ascii="Calibri" w:eastAsia="Calibri" w:hAnsi="Calibri" w:cs="Calibri"/>
                <w:sz w:val="20"/>
                <w:szCs w:val="20"/>
              </w:rPr>
            </w:pPr>
            <w:r w:rsidRPr="55FD4333">
              <w:rPr>
                <w:rFonts w:ascii="Calibri" w:eastAsia="Calibri" w:hAnsi="Calibri" w:cs="Calibri"/>
                <w:sz w:val="20"/>
                <w:szCs w:val="20"/>
              </w:rPr>
              <w:t>Deprivation index derived from SIMD</w:t>
            </w:r>
          </w:p>
          <w:p w14:paraId="362EDD38" w14:textId="336E477D" w:rsidR="0F360FFD" w:rsidRPr="001C0889" w:rsidRDefault="0F360FFD" w:rsidP="0BACC869">
            <w:pPr>
              <w:rPr>
                <w:rFonts w:ascii="Calibri" w:eastAsia="Calibri" w:hAnsi="Calibri" w:cs="Calibri"/>
                <w:sz w:val="20"/>
                <w:szCs w:val="20"/>
              </w:rPr>
            </w:pP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56CF5C0E" w14:textId="1F723352" w:rsidR="16BB725E" w:rsidRPr="16BB725E" w:rsidRDefault="16BB725E" w:rsidP="16BB725E">
            <w:pPr>
              <w:jc w:val="both"/>
              <w:rPr>
                <w:rFonts w:ascii="Calibri" w:eastAsia="Calibri" w:hAnsi="Calibri" w:cs="Calibri"/>
                <w:sz w:val="20"/>
                <w:szCs w:val="20"/>
              </w:rPr>
            </w:pPr>
            <w:r w:rsidRPr="16BB725E">
              <w:rPr>
                <w:rFonts w:ascii="Calibri" w:eastAsia="Calibri" w:hAnsi="Calibri" w:cs="Calibri"/>
                <w:sz w:val="20"/>
                <w:szCs w:val="20"/>
              </w:rPr>
              <w:t>Dependent variable</w:t>
            </w:r>
          </w:p>
        </w:tc>
      </w:tr>
      <w:tr w:rsidR="0BACC869" w:rsidRPr="001C0889" w14:paraId="22395A93" w14:textId="3A63B629" w:rsidTr="55FD4333">
        <w:trPr>
          <w:trHeight w:val="750"/>
          <w:jc w:val="center"/>
        </w:trPr>
        <w:tc>
          <w:tcPr>
            <w:tcW w:w="1379" w:type="dxa"/>
            <w:tcBorders>
              <w:top w:val="single" w:sz="8" w:space="0" w:color="auto"/>
              <w:left w:val="single" w:sz="8" w:space="0" w:color="auto"/>
              <w:bottom w:val="single" w:sz="8" w:space="0" w:color="auto"/>
              <w:right w:val="single" w:sz="8" w:space="0" w:color="auto"/>
            </w:tcBorders>
            <w:tcMar>
              <w:left w:w="108" w:type="dxa"/>
              <w:right w:w="108" w:type="dxa"/>
            </w:tcMar>
          </w:tcPr>
          <w:p w14:paraId="2F2F6E43" w14:textId="0BBE57CF" w:rsidR="022D51D7" w:rsidRPr="001C0889" w:rsidRDefault="022D51D7" w:rsidP="0BACC869">
            <w:pPr>
              <w:rPr>
                <w:rFonts w:ascii="Calibri" w:eastAsia="Calibri" w:hAnsi="Calibri" w:cs="Calibri"/>
                <w:sz w:val="20"/>
                <w:szCs w:val="20"/>
              </w:rPr>
            </w:pPr>
            <w:r w:rsidRPr="001C0889">
              <w:rPr>
                <w:rFonts w:ascii="Calibri" w:eastAsia="Calibri" w:hAnsi="Calibri" w:cs="Calibri"/>
                <w:sz w:val="20"/>
                <w:szCs w:val="20"/>
              </w:rPr>
              <w:t>Flood risk potential</w:t>
            </w:r>
            <w:r w:rsidR="25960359" w:rsidRPr="001C0889">
              <w:rPr>
                <w:rFonts w:ascii="Calibri" w:eastAsia="Calibri" w:hAnsi="Calibri" w:cs="Calibri"/>
                <w:sz w:val="20"/>
                <w:szCs w:val="20"/>
              </w:rPr>
              <w:t xml:space="preserve"> score</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47864748" w14:textId="125BB2CA" w:rsidR="0BACC869" w:rsidRPr="001C0889" w:rsidRDefault="31F5B32D" w:rsidP="0BACC869">
            <w:pPr>
              <w:rPr>
                <w:rFonts w:ascii="Calibri" w:eastAsia="Calibri" w:hAnsi="Calibri" w:cs="Calibri"/>
                <w:sz w:val="20"/>
                <w:szCs w:val="20"/>
              </w:rPr>
            </w:pPr>
            <w:r w:rsidRPr="72DF9382">
              <w:rPr>
                <w:rFonts w:ascii="Calibri" w:eastAsia="Calibri" w:hAnsi="Calibri" w:cs="Calibri"/>
                <w:sz w:val="20"/>
                <w:szCs w:val="20"/>
              </w:rPr>
              <w:t>Continuous index from 0% to 100%</w:t>
            </w:r>
          </w:p>
        </w:tc>
        <w:tc>
          <w:tcPr>
            <w:tcW w:w="2820" w:type="dxa"/>
            <w:tcBorders>
              <w:top w:val="single" w:sz="8" w:space="0" w:color="auto"/>
              <w:left w:val="single" w:sz="8" w:space="0" w:color="auto"/>
              <w:bottom w:val="single" w:sz="8" w:space="0" w:color="auto"/>
              <w:right w:val="single" w:sz="8" w:space="0" w:color="auto"/>
            </w:tcBorders>
            <w:tcMar>
              <w:left w:w="108" w:type="dxa"/>
              <w:right w:w="108" w:type="dxa"/>
            </w:tcMar>
          </w:tcPr>
          <w:p w14:paraId="367EF04D" w14:textId="54D8F743" w:rsidR="05617FE3" w:rsidRPr="001C0889" w:rsidRDefault="2ED6703E" w:rsidP="72DF9382">
            <w:pPr>
              <w:rPr>
                <w:rFonts w:ascii="Calibri" w:eastAsia="Calibri" w:hAnsi="Calibri" w:cs="Calibri"/>
                <w:sz w:val="20"/>
                <w:szCs w:val="20"/>
              </w:rPr>
            </w:pPr>
            <w:r w:rsidRPr="55FD4333">
              <w:rPr>
                <w:rFonts w:ascii="Calibri" w:eastAsia="Calibri" w:hAnsi="Calibri" w:cs="Calibri"/>
                <w:sz w:val="20"/>
                <w:szCs w:val="20"/>
              </w:rPr>
              <w:t>Higher flood potential from rivers: the first areas to experience the effects of inland flooding in a river catchment (From BGS).</w:t>
            </w:r>
          </w:p>
          <w:p w14:paraId="338647C0" w14:textId="353ACCF3" w:rsidR="05617FE3" w:rsidRPr="001C0889" w:rsidRDefault="05617FE3" w:rsidP="0BACC869">
            <w:pPr>
              <w:rPr>
                <w:rFonts w:ascii="Calibri" w:eastAsia="Calibri" w:hAnsi="Calibri" w:cs="Calibri"/>
                <w:sz w:val="20"/>
                <w:szCs w:val="20"/>
              </w:rPr>
            </w:pP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tcPr>
          <w:p w14:paraId="09C16BB9" w14:textId="076D4CBB" w:rsidR="16BB725E" w:rsidRPr="16BB725E" w:rsidRDefault="16BB725E" w:rsidP="16BB725E">
            <w:pPr>
              <w:jc w:val="both"/>
              <w:rPr>
                <w:rFonts w:ascii="Calibri" w:eastAsia="Calibri" w:hAnsi="Calibri" w:cs="Calibri"/>
                <w:sz w:val="20"/>
                <w:szCs w:val="20"/>
              </w:rPr>
            </w:pPr>
            <w:r w:rsidRPr="16BB725E">
              <w:rPr>
                <w:rFonts w:ascii="Calibri" w:eastAsia="Calibri" w:hAnsi="Calibri" w:cs="Calibri"/>
                <w:sz w:val="20"/>
                <w:szCs w:val="20"/>
              </w:rPr>
              <w:t>Dependent variable</w:t>
            </w:r>
          </w:p>
        </w:tc>
      </w:tr>
    </w:tbl>
    <w:p w14:paraId="7589DDD9" w14:textId="363866EB" w:rsidR="4BD5C889" w:rsidRPr="00981003" w:rsidRDefault="4BD5C889" w:rsidP="4F016547">
      <w:pPr>
        <w:spacing w:after="0" w:line="360" w:lineRule="auto"/>
        <w:contextualSpacing/>
        <w:jc w:val="both"/>
        <w:rPr>
          <w:rFonts w:ascii="Calibri" w:eastAsia="Calibri" w:hAnsi="Calibri" w:cs="Calibri"/>
          <w:sz w:val="24"/>
          <w:szCs w:val="24"/>
        </w:rPr>
      </w:pPr>
    </w:p>
    <w:p w14:paraId="0DBF353C" w14:textId="77777777" w:rsidR="00A068E4" w:rsidRDefault="00A068E4" w:rsidP="52461F74">
      <w:pPr>
        <w:spacing w:after="0" w:line="360" w:lineRule="auto"/>
        <w:contextualSpacing/>
        <w:jc w:val="both"/>
        <w:rPr>
          <w:rFonts w:ascii="Calibri" w:eastAsia="Calibri" w:hAnsi="Calibri" w:cs="Calibri"/>
          <w:b/>
          <w:bCs/>
          <w:i/>
          <w:iCs/>
          <w:sz w:val="28"/>
          <w:szCs w:val="28"/>
        </w:rPr>
      </w:pPr>
    </w:p>
    <w:p w14:paraId="2B66C990" w14:textId="77777777" w:rsidR="00A068E4" w:rsidRDefault="00A068E4" w:rsidP="52461F74">
      <w:pPr>
        <w:spacing w:after="0" w:line="360" w:lineRule="auto"/>
        <w:contextualSpacing/>
        <w:jc w:val="both"/>
        <w:rPr>
          <w:rFonts w:ascii="Calibri" w:eastAsia="Calibri" w:hAnsi="Calibri" w:cs="Calibri"/>
          <w:b/>
          <w:bCs/>
          <w:i/>
          <w:iCs/>
          <w:sz w:val="28"/>
          <w:szCs w:val="28"/>
        </w:rPr>
      </w:pPr>
    </w:p>
    <w:p w14:paraId="7D69379E" w14:textId="00BA7FA3" w:rsidR="4BD5C889" w:rsidRPr="00981003" w:rsidRDefault="1E923EDF" w:rsidP="008A3344">
      <w:pPr>
        <w:pStyle w:val="subcgs"/>
      </w:pPr>
      <w:bookmarkStart w:id="35" w:name="_Toc184303189"/>
      <w:commentRangeStart w:id="36"/>
      <w:r w:rsidRPr="52461F74">
        <w:lastRenderedPageBreak/>
        <w:t>3.</w:t>
      </w:r>
      <w:r w:rsidR="15FB4D4F" w:rsidRPr="255B7748">
        <w:t>4</w:t>
      </w:r>
      <w:r w:rsidRPr="52461F74">
        <w:t xml:space="preserve"> </w:t>
      </w:r>
      <w:r w:rsidR="58890EEC" w:rsidRPr="52461F74">
        <w:t xml:space="preserve">Correlation </w:t>
      </w:r>
      <w:r w:rsidR="23FF916F" w:rsidRPr="255B7748">
        <w:t>A</w:t>
      </w:r>
      <w:r w:rsidR="58890EEC" w:rsidRPr="255B7748">
        <w:t>nalysi</w:t>
      </w:r>
      <w:commentRangeEnd w:id="36"/>
      <w:r>
        <w:rPr>
          <w:rStyle w:val="CommentReference"/>
        </w:rPr>
        <w:commentReference w:id="36"/>
      </w:r>
      <w:r w:rsidR="58890EEC" w:rsidRPr="255B7748">
        <w:t>s</w:t>
      </w:r>
      <w:bookmarkEnd w:id="35"/>
    </w:p>
    <w:p w14:paraId="7C353B46" w14:textId="428582B4" w:rsidR="4BD5C889" w:rsidRPr="00981003" w:rsidRDefault="022E22D3" w:rsidP="0BACC869">
      <w:pPr>
        <w:spacing w:after="0" w:line="360" w:lineRule="auto"/>
        <w:contextualSpacing/>
        <w:jc w:val="both"/>
        <w:rPr>
          <w:rFonts w:ascii="Calibri" w:eastAsia="Calibri" w:hAnsi="Calibri" w:cs="Calibri"/>
          <w:sz w:val="24"/>
          <w:szCs w:val="24"/>
        </w:rPr>
      </w:pPr>
      <w:r w:rsidRPr="00637A22">
        <w:rPr>
          <w:rFonts w:ascii="Calibri" w:eastAsia="Calibri" w:hAnsi="Calibri" w:cs="Calibri"/>
          <w:sz w:val="24"/>
          <w:szCs w:val="24"/>
        </w:rPr>
        <w:t xml:space="preserve">Initial scoring of the 30 greenspaces included no weightings to reflect the relative value of each component of the greenspace quality score (Table 2). </w:t>
      </w:r>
      <w:r w:rsidRPr="7082C81B">
        <w:rPr>
          <w:rFonts w:ascii="Calibri" w:eastAsia="Calibri" w:hAnsi="Calibri" w:cs="Calibri"/>
          <w:sz w:val="24"/>
          <w:szCs w:val="24"/>
        </w:rPr>
        <w:t>The correlation between each component</w:t>
      </w:r>
      <w:r w:rsidR="4FDE5FC0" w:rsidRPr="7082C81B">
        <w:rPr>
          <w:rFonts w:ascii="Calibri" w:eastAsia="Calibri" w:hAnsi="Calibri" w:cs="Calibri"/>
          <w:sz w:val="24"/>
          <w:szCs w:val="24"/>
        </w:rPr>
        <w:t>,</w:t>
      </w:r>
      <w:r w:rsidRPr="7082C81B">
        <w:rPr>
          <w:rFonts w:ascii="Calibri" w:eastAsia="Calibri" w:hAnsi="Calibri" w:cs="Calibri"/>
          <w:sz w:val="24"/>
          <w:szCs w:val="24"/>
        </w:rPr>
        <w:t xml:space="preserve"> and the SIMD and flood risk indicators</w:t>
      </w:r>
      <w:r w:rsidR="5ABB4CE8" w:rsidRPr="7082C81B">
        <w:rPr>
          <w:rFonts w:ascii="Calibri" w:eastAsia="Calibri" w:hAnsi="Calibri" w:cs="Calibri"/>
          <w:sz w:val="24"/>
          <w:szCs w:val="24"/>
        </w:rPr>
        <w:t>,</w:t>
      </w:r>
      <w:r w:rsidRPr="7082C81B">
        <w:rPr>
          <w:rFonts w:ascii="Calibri" w:eastAsia="Calibri" w:hAnsi="Calibri" w:cs="Calibri"/>
          <w:sz w:val="24"/>
          <w:szCs w:val="24"/>
        </w:rPr>
        <w:t xml:space="preserve"> </w:t>
      </w:r>
      <w:r w:rsidR="7D6502EE" w:rsidRPr="7082C81B">
        <w:rPr>
          <w:rFonts w:ascii="Calibri" w:eastAsia="Calibri" w:hAnsi="Calibri" w:cs="Calibri"/>
          <w:sz w:val="24"/>
          <w:szCs w:val="24"/>
        </w:rPr>
        <w:t>suggests</w:t>
      </w:r>
      <w:r w:rsidR="29C7D6E7" w:rsidRPr="7082C81B">
        <w:rPr>
          <w:rFonts w:ascii="Calibri" w:eastAsia="Calibri" w:hAnsi="Calibri" w:cs="Calibri"/>
          <w:sz w:val="24"/>
          <w:szCs w:val="24"/>
        </w:rPr>
        <w:t xml:space="preserve"> which variables </w:t>
      </w:r>
      <w:r w:rsidR="220CB20C" w:rsidRPr="7082C81B">
        <w:rPr>
          <w:rFonts w:ascii="Calibri" w:eastAsia="Calibri" w:hAnsi="Calibri" w:cs="Calibri"/>
          <w:sz w:val="24"/>
          <w:szCs w:val="24"/>
        </w:rPr>
        <w:t>a</w:t>
      </w:r>
      <w:r w:rsidR="29C7D6E7" w:rsidRPr="7082C81B">
        <w:rPr>
          <w:rFonts w:ascii="Calibri" w:eastAsia="Calibri" w:hAnsi="Calibri" w:cs="Calibri"/>
          <w:sz w:val="24"/>
          <w:szCs w:val="24"/>
        </w:rPr>
        <w:t xml:space="preserve">re driving </w:t>
      </w:r>
      <w:r w:rsidR="05EC0D39" w:rsidRPr="7082C81B">
        <w:rPr>
          <w:rFonts w:ascii="Calibri" w:eastAsia="Calibri" w:hAnsi="Calibri" w:cs="Calibri"/>
          <w:sz w:val="24"/>
          <w:szCs w:val="24"/>
        </w:rPr>
        <w:t>our</w:t>
      </w:r>
      <w:r w:rsidR="6FA21FAA" w:rsidRPr="7082C81B">
        <w:rPr>
          <w:rFonts w:ascii="Calibri" w:eastAsia="Calibri" w:hAnsi="Calibri" w:cs="Calibri"/>
          <w:sz w:val="24"/>
          <w:szCs w:val="24"/>
        </w:rPr>
        <w:t xml:space="preserve"> scoring</w:t>
      </w:r>
      <w:r w:rsidR="2327B16A" w:rsidRPr="7082C81B">
        <w:rPr>
          <w:rFonts w:ascii="Calibri" w:eastAsia="Calibri" w:hAnsi="Calibri" w:cs="Calibri"/>
          <w:sz w:val="24"/>
          <w:szCs w:val="24"/>
        </w:rPr>
        <w:t>.</w:t>
      </w:r>
      <w:r w:rsidR="6FA21FAA" w:rsidRPr="7082C81B">
        <w:rPr>
          <w:rFonts w:ascii="Calibri" w:eastAsia="Calibri" w:hAnsi="Calibri" w:cs="Calibri"/>
          <w:sz w:val="24"/>
          <w:szCs w:val="24"/>
        </w:rPr>
        <w:t xml:space="preserve"> </w:t>
      </w:r>
      <w:r w:rsidR="204DB325" w:rsidRPr="7082C81B">
        <w:rPr>
          <w:rFonts w:ascii="Calibri" w:eastAsia="Calibri" w:hAnsi="Calibri" w:cs="Calibri"/>
          <w:sz w:val="24"/>
          <w:szCs w:val="24"/>
        </w:rPr>
        <w:t>T</w:t>
      </w:r>
      <w:r w:rsidR="6FA21FAA" w:rsidRPr="7082C81B">
        <w:rPr>
          <w:rFonts w:ascii="Calibri" w:eastAsia="Calibri" w:hAnsi="Calibri" w:cs="Calibri"/>
          <w:sz w:val="24"/>
          <w:szCs w:val="24"/>
        </w:rPr>
        <w:t xml:space="preserve">he land cover score is strongly inversely correlated to flood risk potential, </w:t>
      </w:r>
      <w:r w:rsidR="3C436EDB" w:rsidRPr="7082C81B">
        <w:rPr>
          <w:rFonts w:ascii="Calibri" w:eastAsia="Calibri" w:hAnsi="Calibri" w:cs="Calibri"/>
          <w:sz w:val="24"/>
          <w:szCs w:val="24"/>
        </w:rPr>
        <w:t xml:space="preserve">reinforcing </w:t>
      </w:r>
      <w:r w:rsidR="69B842A5" w:rsidRPr="7082C81B">
        <w:rPr>
          <w:rFonts w:ascii="Calibri" w:eastAsia="Calibri" w:hAnsi="Calibri" w:cs="Calibri"/>
          <w:sz w:val="24"/>
          <w:szCs w:val="24"/>
        </w:rPr>
        <w:t xml:space="preserve">our approach on scoring this </w:t>
      </w:r>
      <w:r w:rsidR="69B842A5" w:rsidRPr="00981003">
        <w:rPr>
          <w:rFonts w:ascii="Calibri" w:eastAsia="Calibri" w:hAnsi="Calibri" w:cs="Calibri"/>
          <w:sz w:val="24"/>
          <w:szCs w:val="24"/>
        </w:rPr>
        <w:t xml:space="preserve">variable. </w:t>
      </w:r>
      <w:commentRangeStart w:id="37"/>
      <w:commentRangeStart w:id="38"/>
      <w:r w:rsidR="69B842A5" w:rsidRPr="00981003">
        <w:rPr>
          <w:rFonts w:ascii="Calibri" w:eastAsia="Calibri" w:hAnsi="Calibri" w:cs="Calibri"/>
          <w:sz w:val="24"/>
          <w:szCs w:val="24"/>
        </w:rPr>
        <w:t>Land cover is al</w:t>
      </w:r>
      <w:r w:rsidR="62A619C8" w:rsidRPr="00981003">
        <w:rPr>
          <w:rFonts w:ascii="Calibri" w:eastAsia="Calibri" w:hAnsi="Calibri" w:cs="Calibri"/>
          <w:sz w:val="24"/>
          <w:szCs w:val="24"/>
        </w:rPr>
        <w:t xml:space="preserve">so positively correlated to </w:t>
      </w:r>
      <w:r w:rsidR="2F81ACB9" w:rsidRPr="00981003">
        <w:rPr>
          <w:rFonts w:ascii="Calibri" w:eastAsia="Calibri" w:hAnsi="Calibri" w:cs="Calibri"/>
          <w:sz w:val="24"/>
          <w:szCs w:val="24"/>
        </w:rPr>
        <w:t>SIMD (23%)</w:t>
      </w:r>
      <w:r w:rsidR="184B17B9" w:rsidRPr="00981003">
        <w:rPr>
          <w:rFonts w:ascii="Calibri" w:eastAsia="Calibri" w:hAnsi="Calibri" w:cs="Calibri"/>
          <w:sz w:val="24"/>
          <w:szCs w:val="24"/>
        </w:rPr>
        <w:t>,</w:t>
      </w:r>
      <w:r w:rsidR="62A619C8" w:rsidRPr="00981003">
        <w:rPr>
          <w:rFonts w:ascii="Calibri" w:eastAsia="Calibri" w:hAnsi="Calibri" w:cs="Calibri"/>
          <w:sz w:val="24"/>
          <w:szCs w:val="24"/>
        </w:rPr>
        <w:t xml:space="preserve"> which supports our hypothesis that better quality parks are in less deprived areas.</w:t>
      </w:r>
      <w:commentRangeEnd w:id="37"/>
      <w:r w:rsidR="6EE35B4D" w:rsidRPr="016A2111">
        <w:rPr>
          <w:rFonts w:ascii="Calibri" w:eastAsia="Calibri" w:hAnsi="Calibri" w:cs="Calibri"/>
          <w:sz w:val="24"/>
          <w:szCs w:val="24"/>
        </w:rPr>
        <w:t xml:space="preserve"> </w:t>
      </w:r>
      <w:r w:rsidRPr="00981003">
        <w:rPr>
          <w:rStyle w:val="CommentReference"/>
        </w:rPr>
        <w:commentReference w:id="37"/>
      </w:r>
      <w:commentRangeEnd w:id="38"/>
      <w:r w:rsidR="33A66746" w:rsidRPr="00981003">
        <w:rPr>
          <w:rStyle w:val="CommentReference"/>
        </w:rPr>
        <w:commentReference w:id="38"/>
      </w:r>
      <w:r w:rsidRPr="00981003">
        <w:rPr>
          <w:rFonts w:ascii="Calibri" w:eastAsia="Calibri" w:hAnsi="Calibri" w:cs="Calibri"/>
          <w:sz w:val="24"/>
          <w:szCs w:val="24"/>
        </w:rPr>
        <w:t xml:space="preserve"> </w:t>
      </w:r>
    </w:p>
    <w:p w14:paraId="0180BF4A" w14:textId="0AB88DA3" w:rsidR="4BD5C889" w:rsidRPr="00637A22" w:rsidRDefault="4BD5C889" w:rsidP="0BACC869">
      <w:pPr>
        <w:spacing w:after="0" w:line="360" w:lineRule="auto"/>
        <w:contextualSpacing/>
        <w:jc w:val="both"/>
        <w:rPr>
          <w:rFonts w:ascii="Calibri" w:eastAsia="Calibri" w:hAnsi="Calibri" w:cs="Calibri"/>
          <w:sz w:val="24"/>
          <w:szCs w:val="24"/>
        </w:rPr>
      </w:pPr>
    </w:p>
    <w:p w14:paraId="49937FF7" w14:textId="1F3B36C9" w:rsidR="4BD5C889" w:rsidRPr="00637A22" w:rsidRDefault="205C73A7" w:rsidP="00317BCC">
      <w:pPr>
        <w:pStyle w:val="captioncgs"/>
        <w:rPr>
          <w:i w:val="0"/>
        </w:rPr>
      </w:pPr>
      <w:bookmarkStart w:id="39" w:name="_Toc183700341"/>
      <w:r w:rsidRPr="00637A22">
        <w:t>Table 2: Output of initial greenspace scoring with no weightings.</w:t>
      </w:r>
      <w:bookmarkEnd w:id="39"/>
    </w:p>
    <w:p w14:paraId="46723299" w14:textId="3D95EE60" w:rsidR="4BD5C889" w:rsidRPr="001C0889" w:rsidRDefault="205C73A7" w:rsidP="0BACC869">
      <w:pPr>
        <w:spacing w:after="0" w:line="360" w:lineRule="auto"/>
        <w:contextualSpacing/>
        <w:jc w:val="both"/>
        <w:rPr>
          <w:rFonts w:ascii="Calibri" w:hAnsi="Calibri" w:cs="Calibri"/>
        </w:rPr>
      </w:pPr>
      <w:r w:rsidRPr="001C0889">
        <w:rPr>
          <w:rFonts w:ascii="Calibri" w:hAnsi="Calibri" w:cs="Calibri"/>
          <w:noProof/>
        </w:rPr>
        <w:drawing>
          <wp:inline distT="0" distB="0" distL="0" distR="0" wp14:anchorId="7B4D8937" wp14:editId="1864A4FC">
            <wp:extent cx="5724525" cy="3009901"/>
            <wp:effectExtent l="0" t="0" r="0" b="0"/>
            <wp:docPr id="1679227507" name="Picture 167922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24525" cy="3009901"/>
                    </a:xfrm>
                    <a:prstGeom prst="rect">
                      <a:avLst/>
                    </a:prstGeom>
                  </pic:spPr>
                </pic:pic>
              </a:graphicData>
            </a:graphic>
          </wp:inline>
        </w:drawing>
      </w:r>
    </w:p>
    <w:p w14:paraId="40252961" w14:textId="6B86D44F" w:rsidR="4BD5C889" w:rsidRPr="00637A22" w:rsidRDefault="022E22D3" w:rsidP="0BACC869">
      <w:pPr>
        <w:spacing w:after="0" w:line="360" w:lineRule="auto"/>
        <w:contextualSpacing/>
        <w:jc w:val="both"/>
        <w:rPr>
          <w:rFonts w:ascii="Calibri" w:eastAsia="Calibri" w:hAnsi="Calibri" w:cs="Calibri"/>
          <w:sz w:val="24"/>
          <w:szCs w:val="24"/>
        </w:rPr>
      </w:pPr>
      <w:r w:rsidRPr="00637A22">
        <w:rPr>
          <w:rFonts w:ascii="Calibri" w:eastAsia="Calibri" w:hAnsi="Calibri" w:cs="Calibri"/>
          <w:sz w:val="24"/>
          <w:szCs w:val="24"/>
        </w:rPr>
        <w:t>The following scenarios were considered to facilitate judgement around the appropriate weighting for each component of the greenspace quality score</w:t>
      </w:r>
      <w:r w:rsidR="67E88C39" w:rsidRPr="00637A22">
        <w:rPr>
          <w:rFonts w:ascii="Calibri" w:eastAsia="Calibri" w:hAnsi="Calibri" w:cs="Calibri"/>
          <w:sz w:val="24"/>
          <w:szCs w:val="24"/>
        </w:rPr>
        <w:t xml:space="preserve"> (Table 3)</w:t>
      </w:r>
      <w:r w:rsidRPr="00637A22">
        <w:rPr>
          <w:rFonts w:ascii="Calibri" w:eastAsia="Calibri" w:hAnsi="Calibri" w:cs="Calibri"/>
          <w:sz w:val="24"/>
          <w:szCs w:val="24"/>
        </w:rPr>
        <w:t>:</w:t>
      </w:r>
    </w:p>
    <w:p w14:paraId="09615DD1" w14:textId="366C3886" w:rsidR="4BD5C889" w:rsidRPr="00637A22" w:rsidRDefault="022E22D3" w:rsidP="0BACC869">
      <w:pPr>
        <w:pStyle w:val="ListParagraph"/>
        <w:numPr>
          <w:ilvl w:val="0"/>
          <w:numId w:val="12"/>
        </w:numPr>
        <w:spacing w:after="0" w:line="360" w:lineRule="auto"/>
        <w:jc w:val="both"/>
        <w:rPr>
          <w:rFonts w:ascii="Calibri" w:eastAsia="Calibri" w:hAnsi="Calibri" w:cs="Calibri"/>
          <w:sz w:val="24"/>
          <w:szCs w:val="24"/>
        </w:rPr>
      </w:pPr>
      <w:r w:rsidRPr="00637A22">
        <w:rPr>
          <w:rFonts w:ascii="Calibri" w:eastAsia="Calibri" w:hAnsi="Calibri" w:cs="Calibri"/>
          <w:sz w:val="24"/>
          <w:szCs w:val="24"/>
        </w:rPr>
        <w:t xml:space="preserve">Review of correlation to SIMD and use of regression coefficients as proxy </w:t>
      </w:r>
      <w:proofErr w:type="gramStart"/>
      <w:r w:rsidRPr="00637A22">
        <w:rPr>
          <w:rFonts w:ascii="Calibri" w:eastAsia="Calibri" w:hAnsi="Calibri" w:cs="Calibri"/>
          <w:sz w:val="24"/>
          <w:szCs w:val="24"/>
        </w:rPr>
        <w:t>weightings;</w:t>
      </w:r>
      <w:proofErr w:type="gramEnd"/>
    </w:p>
    <w:p w14:paraId="29E04DF3" w14:textId="3F291CCE" w:rsidR="4BD5C889" w:rsidRPr="00637A22" w:rsidRDefault="022E22D3" w:rsidP="0BACC869">
      <w:pPr>
        <w:pStyle w:val="ListParagraph"/>
        <w:numPr>
          <w:ilvl w:val="0"/>
          <w:numId w:val="12"/>
        </w:numPr>
        <w:spacing w:after="0" w:line="360" w:lineRule="auto"/>
        <w:jc w:val="both"/>
        <w:rPr>
          <w:rFonts w:ascii="Calibri" w:eastAsia="Calibri" w:hAnsi="Calibri" w:cs="Calibri"/>
          <w:sz w:val="24"/>
          <w:szCs w:val="24"/>
        </w:rPr>
      </w:pPr>
      <w:r w:rsidRPr="00637A22">
        <w:rPr>
          <w:rFonts w:ascii="Calibri" w:eastAsia="Calibri" w:hAnsi="Calibri" w:cs="Calibri"/>
          <w:sz w:val="24"/>
          <w:szCs w:val="24"/>
        </w:rPr>
        <w:t xml:space="preserve">Review of correlation to flood risk and use of regression coefficients as proxy </w:t>
      </w:r>
      <w:proofErr w:type="gramStart"/>
      <w:r w:rsidRPr="00637A22">
        <w:rPr>
          <w:rFonts w:ascii="Calibri" w:eastAsia="Calibri" w:hAnsi="Calibri" w:cs="Calibri"/>
          <w:sz w:val="24"/>
          <w:szCs w:val="24"/>
        </w:rPr>
        <w:t>weightings;</w:t>
      </w:r>
      <w:proofErr w:type="gramEnd"/>
    </w:p>
    <w:p w14:paraId="1A1D7EC0" w14:textId="5FFACBD2" w:rsidR="4BD5C889" w:rsidRPr="00637A22" w:rsidRDefault="022E22D3" w:rsidP="0BACC869">
      <w:pPr>
        <w:pStyle w:val="ListParagraph"/>
        <w:numPr>
          <w:ilvl w:val="0"/>
          <w:numId w:val="12"/>
        </w:numPr>
        <w:spacing w:after="0" w:line="360" w:lineRule="auto"/>
        <w:jc w:val="both"/>
        <w:rPr>
          <w:rFonts w:ascii="Calibri" w:eastAsia="Calibri" w:hAnsi="Calibri" w:cs="Calibri"/>
          <w:sz w:val="24"/>
          <w:szCs w:val="24"/>
        </w:rPr>
      </w:pPr>
      <w:r w:rsidRPr="00637A22">
        <w:rPr>
          <w:rFonts w:ascii="Calibri" w:eastAsia="Calibri" w:hAnsi="Calibri" w:cs="Calibri"/>
          <w:sz w:val="24"/>
          <w:szCs w:val="24"/>
        </w:rPr>
        <w:t xml:space="preserve">Normalisation of variables such that the sum of all columns (1-7 in Table 2) is equally weighted. This is not true in the initial scoring due to skew of the variables around </w:t>
      </w:r>
      <w:proofErr w:type="gramStart"/>
      <w:r w:rsidRPr="00637A22">
        <w:rPr>
          <w:rFonts w:ascii="Calibri" w:eastAsia="Calibri" w:hAnsi="Calibri" w:cs="Calibri"/>
          <w:sz w:val="24"/>
          <w:szCs w:val="24"/>
        </w:rPr>
        <w:t>zero;</w:t>
      </w:r>
      <w:proofErr w:type="gramEnd"/>
    </w:p>
    <w:p w14:paraId="40D7B3EF" w14:textId="251DD627" w:rsidR="4BD5C889" w:rsidRPr="00637A22" w:rsidRDefault="022E22D3" w:rsidP="0BACC869">
      <w:pPr>
        <w:pStyle w:val="ListParagraph"/>
        <w:numPr>
          <w:ilvl w:val="0"/>
          <w:numId w:val="12"/>
        </w:numPr>
        <w:spacing w:after="0" w:line="360" w:lineRule="auto"/>
        <w:jc w:val="both"/>
        <w:rPr>
          <w:rFonts w:ascii="Calibri" w:eastAsia="Calibri" w:hAnsi="Calibri" w:cs="Calibri"/>
          <w:sz w:val="24"/>
          <w:szCs w:val="24"/>
        </w:rPr>
      </w:pPr>
      <w:r w:rsidRPr="00637A22">
        <w:rPr>
          <w:rFonts w:ascii="Calibri" w:eastAsia="Calibri" w:hAnsi="Calibri" w:cs="Calibri"/>
          <w:sz w:val="24"/>
          <w:szCs w:val="24"/>
        </w:rPr>
        <w:t xml:space="preserve">Subjectively selected </w:t>
      </w:r>
      <w:r w:rsidR="717E3716" w:rsidRPr="00637A22">
        <w:rPr>
          <w:rFonts w:ascii="Calibri" w:eastAsia="Calibri" w:hAnsi="Calibri" w:cs="Calibri"/>
          <w:sz w:val="24"/>
          <w:szCs w:val="24"/>
        </w:rPr>
        <w:t xml:space="preserve">weightings based on </w:t>
      </w:r>
      <w:r w:rsidR="00911838">
        <w:rPr>
          <w:rFonts w:ascii="Calibri" w:eastAsia="Calibri" w:hAnsi="Calibri" w:cs="Calibri"/>
          <w:sz w:val="24"/>
          <w:szCs w:val="24"/>
        </w:rPr>
        <w:t xml:space="preserve">a </w:t>
      </w:r>
      <w:r w:rsidR="717E3716" w:rsidRPr="00637A22">
        <w:rPr>
          <w:rFonts w:ascii="Calibri" w:eastAsia="Calibri" w:hAnsi="Calibri" w:cs="Calibri"/>
          <w:sz w:val="24"/>
          <w:szCs w:val="24"/>
        </w:rPr>
        <w:t>previous stud</w:t>
      </w:r>
      <w:r w:rsidR="00911838">
        <w:rPr>
          <w:rFonts w:ascii="Calibri" w:eastAsia="Calibri" w:hAnsi="Calibri" w:cs="Calibri"/>
          <w:sz w:val="24"/>
          <w:szCs w:val="24"/>
        </w:rPr>
        <w:t>y</w:t>
      </w:r>
      <w:r w:rsidR="717E3716" w:rsidRPr="00637A22">
        <w:rPr>
          <w:rFonts w:ascii="Calibri" w:eastAsia="Calibri" w:hAnsi="Calibri" w:cs="Calibri"/>
          <w:sz w:val="24"/>
          <w:szCs w:val="24"/>
        </w:rPr>
        <w:t xml:space="preserve"> </w:t>
      </w:r>
      <w:r w:rsidR="717E3716" w:rsidRPr="500288B9">
        <w:rPr>
          <w:rFonts w:ascii="Calibri" w:eastAsia="Calibri" w:hAnsi="Calibri" w:cs="Calibri"/>
          <w:sz w:val="24"/>
          <w:szCs w:val="24"/>
        </w:rPr>
        <w:t>(Chen</w:t>
      </w:r>
      <w:r w:rsidR="62ACAD2B" w:rsidRPr="500288B9">
        <w:rPr>
          <w:rFonts w:ascii="Calibri" w:eastAsia="Calibri" w:hAnsi="Calibri" w:cs="Calibri"/>
          <w:sz w:val="24"/>
          <w:szCs w:val="24"/>
        </w:rPr>
        <w:t>, Wang and Wu</w:t>
      </w:r>
      <w:r w:rsidR="717E3716" w:rsidRPr="500288B9">
        <w:rPr>
          <w:rFonts w:ascii="Calibri" w:eastAsia="Calibri" w:hAnsi="Calibri" w:cs="Calibri"/>
          <w:sz w:val="24"/>
          <w:szCs w:val="24"/>
        </w:rPr>
        <w:t>, 2024)</w:t>
      </w:r>
      <w:r w:rsidR="717E3716" w:rsidRPr="00637A22">
        <w:rPr>
          <w:rFonts w:ascii="Calibri" w:eastAsia="Calibri" w:hAnsi="Calibri" w:cs="Calibri"/>
          <w:sz w:val="24"/>
          <w:szCs w:val="24"/>
        </w:rPr>
        <w:t xml:space="preserve"> and analysis of the variable correlation to SIMD and flood risk score.</w:t>
      </w:r>
    </w:p>
    <w:p w14:paraId="5271CB87" w14:textId="69A198EE" w:rsidR="1D14E3C1" w:rsidRDefault="1D14E3C1" w:rsidP="1D14E3C1">
      <w:pPr>
        <w:pStyle w:val="captioncgs"/>
      </w:pPr>
    </w:p>
    <w:p w14:paraId="7F295C3C" w14:textId="4DAE44C9" w:rsidR="4BD5C889" w:rsidRPr="00637A22" w:rsidRDefault="5E51E37E" w:rsidP="00317BCC">
      <w:pPr>
        <w:pStyle w:val="captioncgs"/>
        <w:rPr>
          <w:i w:val="0"/>
        </w:rPr>
      </w:pPr>
      <w:bookmarkStart w:id="40" w:name="_Toc183700342"/>
      <w:r w:rsidRPr="00637A22">
        <w:lastRenderedPageBreak/>
        <w:t xml:space="preserve">Table 3: </w:t>
      </w:r>
      <w:r w:rsidR="67242B1A" w:rsidRPr="00637A22">
        <w:rPr>
          <w:i w:val="0"/>
        </w:rPr>
        <w:t xml:space="preserve">Scoring scenarios </w:t>
      </w:r>
      <w:r w:rsidRPr="00637A22">
        <w:rPr>
          <w:i w:val="0"/>
        </w:rPr>
        <w:t xml:space="preserve">used for weighting </w:t>
      </w:r>
      <w:r w:rsidR="3FB61462" w:rsidRPr="00637A22">
        <w:rPr>
          <w:i w:val="0"/>
        </w:rPr>
        <w:t xml:space="preserve">and normalisation </w:t>
      </w:r>
      <w:r w:rsidRPr="00637A22">
        <w:rPr>
          <w:i w:val="0"/>
        </w:rPr>
        <w:t>of greenspace features.</w:t>
      </w:r>
      <w:bookmarkEnd w:id="40"/>
    </w:p>
    <w:p w14:paraId="42270BE6" w14:textId="12921141" w:rsidR="4BD5C889" w:rsidRPr="001C0889" w:rsidRDefault="13B6C9AE" w:rsidP="0BACC869">
      <w:pPr>
        <w:spacing w:after="0" w:line="360" w:lineRule="auto"/>
        <w:contextualSpacing/>
        <w:jc w:val="both"/>
        <w:rPr>
          <w:rFonts w:ascii="Calibri" w:hAnsi="Calibri" w:cs="Calibri"/>
        </w:rPr>
      </w:pPr>
      <w:r w:rsidRPr="001C0889">
        <w:rPr>
          <w:rFonts w:ascii="Calibri" w:hAnsi="Calibri" w:cs="Calibri"/>
          <w:noProof/>
        </w:rPr>
        <w:drawing>
          <wp:inline distT="0" distB="0" distL="0" distR="0" wp14:anchorId="19496328" wp14:editId="2D831038">
            <wp:extent cx="5800724" cy="665973"/>
            <wp:effectExtent l="0" t="0" r="0" b="0"/>
            <wp:docPr id="1783877803" name="Picture 178387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800724" cy="665973"/>
                    </a:xfrm>
                    <a:prstGeom prst="rect">
                      <a:avLst/>
                    </a:prstGeom>
                  </pic:spPr>
                </pic:pic>
              </a:graphicData>
            </a:graphic>
          </wp:inline>
        </w:drawing>
      </w:r>
    </w:p>
    <w:p w14:paraId="71511722" w14:textId="77777777" w:rsidR="002B5838" w:rsidRDefault="022E22D3" w:rsidP="002B5838">
      <w:pPr>
        <w:spacing w:after="0" w:line="360" w:lineRule="auto"/>
        <w:contextualSpacing/>
        <w:jc w:val="both"/>
        <w:rPr>
          <w:rFonts w:ascii="Calibri" w:eastAsia="Calibri" w:hAnsi="Calibri" w:cs="Calibri"/>
          <w:sz w:val="24"/>
          <w:szCs w:val="24"/>
        </w:rPr>
      </w:pPr>
      <w:r w:rsidRPr="72DF9382">
        <w:rPr>
          <w:rFonts w:ascii="Calibri" w:eastAsia="Calibri" w:hAnsi="Calibri" w:cs="Calibri"/>
          <w:sz w:val="24"/>
          <w:szCs w:val="24"/>
        </w:rPr>
        <w:t xml:space="preserve">The unweighted initial scoring shows a 9% correlation to SIMD and a -18% correlation to flood risk potential (inverse of effectiveness for flood mitigation – so </w:t>
      </w:r>
      <w:r w:rsidR="00A3528C" w:rsidRPr="72DF9382">
        <w:rPr>
          <w:rFonts w:ascii="Calibri" w:eastAsia="Calibri" w:hAnsi="Calibri" w:cs="Calibri"/>
          <w:sz w:val="24"/>
          <w:szCs w:val="24"/>
        </w:rPr>
        <w:t xml:space="preserve">a </w:t>
      </w:r>
      <w:r w:rsidRPr="72DF9382">
        <w:rPr>
          <w:rFonts w:ascii="Calibri" w:eastAsia="Calibri" w:hAnsi="Calibri" w:cs="Calibri"/>
          <w:sz w:val="24"/>
          <w:szCs w:val="24"/>
        </w:rPr>
        <w:t xml:space="preserve">negative correlation to flood risk is good in this case). </w:t>
      </w:r>
      <w:r w:rsidR="7A156EA6" w:rsidRPr="72DF9382">
        <w:rPr>
          <w:rFonts w:ascii="Calibri" w:eastAsia="Calibri" w:hAnsi="Calibri" w:cs="Calibri"/>
          <w:sz w:val="24"/>
          <w:szCs w:val="24"/>
        </w:rPr>
        <w:t>T</w:t>
      </w:r>
      <w:r w:rsidRPr="72DF9382">
        <w:rPr>
          <w:rFonts w:ascii="Calibri" w:eastAsia="Calibri" w:hAnsi="Calibri" w:cs="Calibri"/>
          <w:sz w:val="24"/>
          <w:szCs w:val="24"/>
        </w:rPr>
        <w:t>hey are not 100% correlated because the coefficients are used as proxies and are not fit directly to the data. Normalising the variables so they are scaled has an increase for SIMD but a decrease to flood risk, compared to the initial scoring</w:t>
      </w:r>
      <w:r w:rsidR="280C9FE8" w:rsidRPr="72DF9382">
        <w:rPr>
          <w:rFonts w:ascii="Calibri" w:eastAsia="Calibri" w:hAnsi="Calibri" w:cs="Calibri"/>
          <w:sz w:val="24"/>
          <w:szCs w:val="24"/>
        </w:rPr>
        <w:t xml:space="preserve"> (Table 4)</w:t>
      </w:r>
      <w:r w:rsidRPr="72DF9382">
        <w:rPr>
          <w:rFonts w:ascii="Calibri" w:eastAsia="Calibri" w:hAnsi="Calibri" w:cs="Calibri"/>
          <w:sz w:val="24"/>
          <w:szCs w:val="24"/>
        </w:rPr>
        <w:t xml:space="preserve">. Using </w:t>
      </w:r>
      <w:r w:rsidR="00E15184" w:rsidRPr="72DF9382">
        <w:rPr>
          <w:rFonts w:ascii="Calibri" w:eastAsia="Calibri" w:hAnsi="Calibri" w:cs="Calibri"/>
          <w:sz w:val="24"/>
          <w:szCs w:val="24"/>
        </w:rPr>
        <w:t>weightings based on</w:t>
      </w:r>
      <w:r w:rsidRPr="72DF9382">
        <w:rPr>
          <w:rFonts w:ascii="Calibri" w:eastAsia="Calibri" w:hAnsi="Calibri" w:cs="Calibri"/>
          <w:sz w:val="24"/>
          <w:szCs w:val="24"/>
        </w:rPr>
        <w:t xml:space="preserve"> </w:t>
      </w:r>
      <w:commentRangeStart w:id="41"/>
      <w:r w:rsidRPr="72DF9382">
        <w:rPr>
          <w:rFonts w:ascii="Calibri" w:eastAsia="Calibri" w:hAnsi="Calibri" w:cs="Calibri"/>
          <w:sz w:val="24"/>
          <w:szCs w:val="24"/>
        </w:rPr>
        <w:t>Chen</w:t>
      </w:r>
      <w:r w:rsidR="3DF68777" w:rsidRPr="72DF9382">
        <w:rPr>
          <w:rFonts w:ascii="Calibri" w:eastAsia="Calibri" w:hAnsi="Calibri" w:cs="Calibri"/>
          <w:sz w:val="24"/>
          <w:szCs w:val="24"/>
        </w:rPr>
        <w:t>, Wang and Wu</w:t>
      </w:r>
      <w:r w:rsidR="00E15184" w:rsidRPr="72DF9382">
        <w:rPr>
          <w:rFonts w:ascii="Calibri" w:eastAsia="Calibri" w:hAnsi="Calibri" w:cs="Calibri"/>
          <w:sz w:val="24"/>
          <w:szCs w:val="24"/>
        </w:rPr>
        <w:t xml:space="preserve"> (2024</w:t>
      </w:r>
      <w:r w:rsidR="26713035" w:rsidRPr="72DF9382">
        <w:rPr>
          <w:rFonts w:ascii="Calibri" w:eastAsia="Calibri" w:hAnsi="Calibri" w:cs="Calibri"/>
          <w:sz w:val="24"/>
          <w:szCs w:val="24"/>
        </w:rPr>
        <w:t>)</w:t>
      </w:r>
      <w:commentRangeEnd w:id="41"/>
      <w:r>
        <w:rPr>
          <w:rStyle w:val="CommentReference"/>
        </w:rPr>
        <w:commentReference w:id="41"/>
      </w:r>
      <w:r w:rsidRPr="72DF9382">
        <w:rPr>
          <w:rFonts w:ascii="Calibri" w:eastAsia="Calibri" w:hAnsi="Calibri" w:cs="Calibri"/>
          <w:sz w:val="24"/>
          <w:szCs w:val="24"/>
        </w:rPr>
        <w:t xml:space="preserve"> and on field work carried out by the team, weightings </w:t>
      </w:r>
      <w:r w:rsidR="00D40102" w:rsidRPr="72DF9382">
        <w:rPr>
          <w:rFonts w:ascii="Calibri" w:eastAsia="Calibri" w:hAnsi="Calibri" w:cs="Calibri"/>
          <w:sz w:val="24"/>
          <w:szCs w:val="24"/>
        </w:rPr>
        <w:t>were</w:t>
      </w:r>
      <w:r w:rsidRPr="72DF9382">
        <w:rPr>
          <w:rFonts w:ascii="Calibri" w:eastAsia="Calibri" w:hAnsi="Calibri" w:cs="Calibri"/>
          <w:sz w:val="24"/>
          <w:szCs w:val="24"/>
        </w:rPr>
        <w:t xml:space="preserve"> selected for the coefficients which balance the correlation between SIMD and flood risk potential (15% and -28%).</w:t>
      </w:r>
      <w:bookmarkStart w:id="42" w:name="_Toc183700343"/>
    </w:p>
    <w:p w14:paraId="3CBE044D" w14:textId="77777777" w:rsidR="00DA7678" w:rsidRDefault="00DA7678" w:rsidP="002B5838">
      <w:pPr>
        <w:spacing w:after="0" w:line="360" w:lineRule="auto"/>
        <w:contextualSpacing/>
        <w:jc w:val="both"/>
      </w:pPr>
    </w:p>
    <w:p w14:paraId="5D463159" w14:textId="689683F4" w:rsidR="4BD5C889" w:rsidRPr="00637A22" w:rsidRDefault="2AD486BC" w:rsidP="002B5838">
      <w:pPr>
        <w:spacing w:after="0" w:line="360" w:lineRule="auto"/>
        <w:contextualSpacing/>
        <w:jc w:val="both"/>
        <w:rPr>
          <w:i/>
        </w:rPr>
      </w:pPr>
      <w:r w:rsidRPr="002B5838">
        <w:rPr>
          <w:rFonts w:ascii="Calibri" w:hAnsi="Calibri" w:cs="Calibri"/>
          <w:i/>
          <w:iCs/>
          <w:color w:val="000000" w:themeColor="text1"/>
          <w:sz w:val="24"/>
          <w:szCs w:val="24"/>
        </w:rPr>
        <w:t xml:space="preserve">Table 4: </w:t>
      </w:r>
      <w:r w:rsidR="40F4A274" w:rsidRPr="00637A22">
        <w:rPr>
          <w:i/>
        </w:rPr>
        <w:t>Output of greenspace scoring with normalisation and weightings.</w:t>
      </w:r>
      <w:bookmarkEnd w:id="42"/>
    </w:p>
    <w:p w14:paraId="5D3C7504" w14:textId="158BE9CF" w:rsidR="4BD5C889" w:rsidRPr="00637A22" w:rsidRDefault="2AD486BC" w:rsidP="255B7748">
      <w:pPr>
        <w:spacing w:after="0" w:line="360" w:lineRule="auto"/>
        <w:contextualSpacing/>
        <w:jc w:val="center"/>
        <w:rPr>
          <w:rFonts w:ascii="Calibri" w:hAnsi="Calibri" w:cs="Calibri"/>
        </w:rPr>
      </w:pPr>
      <w:r>
        <w:rPr>
          <w:noProof/>
        </w:rPr>
        <w:drawing>
          <wp:inline distT="0" distB="0" distL="0" distR="0" wp14:anchorId="2411E97F" wp14:editId="7EBB8E43">
            <wp:extent cx="5052877" cy="4923629"/>
            <wp:effectExtent l="0" t="0" r="0" b="0"/>
            <wp:docPr id="609349670" name="Picture 60934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349670"/>
                    <pic:cNvPicPr/>
                  </pic:nvPicPr>
                  <pic:blipFill>
                    <a:blip r:embed="rId17">
                      <a:extLst>
                        <a:ext uri="{28A0092B-C50C-407E-A947-70E740481C1C}">
                          <a14:useLocalDpi xmlns:a14="http://schemas.microsoft.com/office/drawing/2010/main" val="0"/>
                        </a:ext>
                      </a:extLst>
                    </a:blip>
                    <a:stretch>
                      <a:fillRect/>
                    </a:stretch>
                  </pic:blipFill>
                  <pic:spPr>
                    <a:xfrm>
                      <a:off x="0" y="0"/>
                      <a:ext cx="5052877" cy="4923629"/>
                    </a:xfrm>
                    <a:prstGeom prst="rect">
                      <a:avLst/>
                    </a:prstGeom>
                  </pic:spPr>
                </pic:pic>
              </a:graphicData>
            </a:graphic>
          </wp:inline>
        </w:drawing>
      </w:r>
    </w:p>
    <w:p w14:paraId="4D13371F" w14:textId="65203099" w:rsidR="4BD5C889" w:rsidRPr="00362207" w:rsidRDefault="00CE6F63" w:rsidP="00CE6F63">
      <w:pPr>
        <w:pStyle w:val="subcgs"/>
      </w:pPr>
      <w:bookmarkStart w:id="43" w:name="_Toc184303190"/>
      <w:commentRangeStart w:id="44"/>
      <w:r>
        <w:lastRenderedPageBreak/>
        <w:t>3.</w:t>
      </w:r>
      <w:r w:rsidR="132116C2">
        <w:t>5</w:t>
      </w:r>
      <w:r w:rsidR="2711C35A">
        <w:t xml:space="preserve"> </w:t>
      </w:r>
      <w:r w:rsidR="47C6765D">
        <w:t>Datab</w:t>
      </w:r>
      <w:commentRangeEnd w:id="44"/>
      <w:r>
        <w:rPr>
          <w:rStyle w:val="CommentReference"/>
        </w:rPr>
        <w:commentReference w:id="44"/>
      </w:r>
      <w:r w:rsidR="47C6765D">
        <w:t>ase</w:t>
      </w:r>
      <w:r w:rsidR="47C6765D" w:rsidRPr="00362207">
        <w:t xml:space="preserve"> </w:t>
      </w:r>
      <w:r w:rsidR="01127BC7" w:rsidRPr="00362207">
        <w:t>D</w:t>
      </w:r>
      <w:r w:rsidR="47C6765D" w:rsidRPr="00362207">
        <w:t xml:space="preserve">esign and </w:t>
      </w:r>
      <w:r w:rsidR="1BBF0C64" w:rsidRPr="00362207">
        <w:t>Q</w:t>
      </w:r>
      <w:r w:rsidR="47C6765D" w:rsidRPr="00362207">
        <w:t>ueries</w:t>
      </w:r>
      <w:bookmarkEnd w:id="43"/>
    </w:p>
    <w:p w14:paraId="18964366" w14:textId="61D1D3E0" w:rsidR="121B63C9" w:rsidRPr="00637A22" w:rsidRDefault="121B63C9" w:rsidP="0BACC869">
      <w:pPr>
        <w:spacing w:after="0" w:line="360" w:lineRule="auto"/>
        <w:contextualSpacing/>
        <w:jc w:val="both"/>
        <w:rPr>
          <w:rFonts w:ascii="Calibri" w:eastAsia="Calibri" w:hAnsi="Calibri" w:cs="Calibri"/>
          <w:sz w:val="24"/>
          <w:szCs w:val="24"/>
        </w:rPr>
      </w:pPr>
      <w:r w:rsidRPr="00637A22">
        <w:rPr>
          <w:rFonts w:ascii="Calibri" w:eastAsia="Calibri" w:hAnsi="Calibri" w:cs="Calibri"/>
          <w:sz w:val="24"/>
          <w:szCs w:val="24"/>
        </w:rPr>
        <w:t>A</w:t>
      </w:r>
      <w:r w:rsidR="28BEB36C" w:rsidRPr="00637A22">
        <w:rPr>
          <w:rFonts w:ascii="Calibri" w:eastAsia="Calibri" w:hAnsi="Calibri" w:cs="Calibri"/>
          <w:sz w:val="24"/>
          <w:szCs w:val="24"/>
        </w:rPr>
        <w:t xml:space="preserve">ll </w:t>
      </w:r>
      <w:r w:rsidR="44CAA9CD" w:rsidRPr="00637A22">
        <w:rPr>
          <w:rFonts w:ascii="Calibri" w:eastAsia="Calibri" w:hAnsi="Calibri" w:cs="Calibri"/>
          <w:sz w:val="24"/>
          <w:szCs w:val="24"/>
        </w:rPr>
        <w:t xml:space="preserve">original </w:t>
      </w:r>
      <w:r w:rsidR="28BEB36C" w:rsidRPr="00637A22">
        <w:rPr>
          <w:rFonts w:ascii="Calibri" w:eastAsia="Calibri" w:hAnsi="Calibri" w:cs="Calibri"/>
          <w:sz w:val="24"/>
          <w:szCs w:val="24"/>
        </w:rPr>
        <w:t>data was</w:t>
      </w:r>
      <w:r w:rsidRPr="00637A22">
        <w:rPr>
          <w:rFonts w:ascii="Calibri" w:eastAsia="Calibri" w:hAnsi="Calibri" w:cs="Calibri"/>
          <w:sz w:val="24"/>
          <w:szCs w:val="24"/>
        </w:rPr>
        <w:t xml:space="preserve"> store</w:t>
      </w:r>
      <w:r w:rsidR="08AC0E71" w:rsidRPr="00637A22">
        <w:rPr>
          <w:rFonts w:ascii="Calibri" w:eastAsia="Calibri" w:hAnsi="Calibri" w:cs="Calibri"/>
          <w:sz w:val="24"/>
          <w:szCs w:val="24"/>
        </w:rPr>
        <w:t>d</w:t>
      </w:r>
      <w:r w:rsidRPr="00637A22">
        <w:rPr>
          <w:rFonts w:ascii="Calibri" w:eastAsia="Calibri" w:hAnsi="Calibri" w:cs="Calibri"/>
          <w:sz w:val="24"/>
          <w:szCs w:val="24"/>
        </w:rPr>
        <w:t xml:space="preserve"> in </w:t>
      </w:r>
      <w:r w:rsidR="41846093" w:rsidRPr="00637A22">
        <w:rPr>
          <w:rFonts w:ascii="Calibri" w:eastAsia="Calibri" w:hAnsi="Calibri" w:cs="Calibri"/>
          <w:sz w:val="24"/>
          <w:szCs w:val="24"/>
        </w:rPr>
        <w:t xml:space="preserve">an </w:t>
      </w:r>
      <w:r w:rsidRPr="00637A22">
        <w:rPr>
          <w:rFonts w:ascii="Calibri" w:eastAsia="Calibri" w:hAnsi="Calibri" w:cs="Calibri"/>
          <w:sz w:val="24"/>
          <w:szCs w:val="24"/>
        </w:rPr>
        <w:t>Oracle database</w:t>
      </w:r>
      <w:r w:rsidR="0416E1B1" w:rsidRPr="00637A22">
        <w:rPr>
          <w:rFonts w:ascii="Calibri" w:eastAsia="Calibri" w:hAnsi="Calibri" w:cs="Calibri"/>
          <w:sz w:val="24"/>
          <w:szCs w:val="24"/>
        </w:rPr>
        <w:t xml:space="preserve"> in</w:t>
      </w:r>
      <w:r w:rsidRPr="00637A22">
        <w:rPr>
          <w:rFonts w:ascii="Calibri" w:eastAsia="Calibri" w:hAnsi="Calibri" w:cs="Calibri"/>
          <w:sz w:val="24"/>
          <w:szCs w:val="24"/>
        </w:rPr>
        <w:t xml:space="preserve"> four tables based on the attribute categories: </w:t>
      </w:r>
      <w:proofErr w:type="spellStart"/>
      <w:r w:rsidRPr="00637A22">
        <w:rPr>
          <w:rFonts w:ascii="Calibri" w:eastAsia="Calibri" w:hAnsi="Calibri" w:cs="Calibri"/>
          <w:sz w:val="24"/>
          <w:szCs w:val="24"/>
        </w:rPr>
        <w:t>Basic_Info</w:t>
      </w:r>
      <w:proofErr w:type="spellEnd"/>
      <w:r w:rsidRPr="00637A22">
        <w:rPr>
          <w:rFonts w:ascii="Calibri" w:eastAsia="Calibri" w:hAnsi="Calibri" w:cs="Calibri"/>
          <w:sz w:val="24"/>
          <w:szCs w:val="24"/>
        </w:rPr>
        <w:t xml:space="preserve">, </w:t>
      </w:r>
      <w:proofErr w:type="spellStart"/>
      <w:r w:rsidRPr="00637A22">
        <w:rPr>
          <w:rFonts w:ascii="Calibri" w:eastAsia="Calibri" w:hAnsi="Calibri" w:cs="Calibri"/>
          <w:sz w:val="24"/>
          <w:szCs w:val="24"/>
        </w:rPr>
        <w:t>Flood_Info</w:t>
      </w:r>
      <w:proofErr w:type="spellEnd"/>
      <w:r w:rsidRPr="00637A22">
        <w:rPr>
          <w:rFonts w:ascii="Calibri" w:eastAsia="Calibri" w:hAnsi="Calibri" w:cs="Calibri"/>
          <w:sz w:val="24"/>
          <w:szCs w:val="24"/>
        </w:rPr>
        <w:t xml:space="preserve">, </w:t>
      </w:r>
      <w:proofErr w:type="spellStart"/>
      <w:r w:rsidRPr="00637A22">
        <w:rPr>
          <w:rFonts w:ascii="Calibri" w:eastAsia="Calibri" w:hAnsi="Calibri" w:cs="Calibri"/>
          <w:sz w:val="24"/>
          <w:szCs w:val="24"/>
        </w:rPr>
        <w:t>Geography_Info</w:t>
      </w:r>
      <w:proofErr w:type="spellEnd"/>
      <w:r w:rsidRPr="00637A22">
        <w:rPr>
          <w:rFonts w:ascii="Calibri" w:eastAsia="Calibri" w:hAnsi="Calibri" w:cs="Calibri"/>
          <w:sz w:val="24"/>
          <w:szCs w:val="24"/>
        </w:rPr>
        <w:t xml:space="preserve">, and </w:t>
      </w:r>
      <w:proofErr w:type="spellStart"/>
      <w:r w:rsidR="2ADF7487" w:rsidRPr="00341FEE">
        <w:rPr>
          <w:rFonts w:ascii="Calibri" w:eastAsia="Calibri" w:hAnsi="Calibri" w:cs="Calibri"/>
          <w:sz w:val="24"/>
          <w:szCs w:val="24"/>
        </w:rPr>
        <w:t>Scoring_Info</w:t>
      </w:r>
      <w:proofErr w:type="spellEnd"/>
      <w:r w:rsidRPr="00341FEE">
        <w:rPr>
          <w:rFonts w:ascii="Calibri" w:eastAsia="Calibri" w:hAnsi="Calibri" w:cs="Calibri"/>
          <w:sz w:val="24"/>
          <w:szCs w:val="24"/>
        </w:rPr>
        <w:t>. SQL</w:t>
      </w:r>
      <w:r w:rsidR="492C4AA5" w:rsidRPr="00341FEE">
        <w:rPr>
          <w:rFonts w:ascii="Calibri" w:eastAsia="Calibri" w:hAnsi="Calibri" w:cs="Calibri"/>
          <w:sz w:val="24"/>
          <w:szCs w:val="24"/>
        </w:rPr>
        <w:t xml:space="preserve"> </w:t>
      </w:r>
      <w:r w:rsidR="0978A616" w:rsidRPr="00341FEE">
        <w:rPr>
          <w:rFonts w:ascii="Calibri" w:eastAsia="Calibri" w:hAnsi="Calibri" w:cs="Calibri"/>
          <w:sz w:val="24"/>
          <w:szCs w:val="24"/>
        </w:rPr>
        <w:t>statements for</w:t>
      </w:r>
      <w:r w:rsidR="21A27CF8" w:rsidRPr="00341FEE">
        <w:rPr>
          <w:rFonts w:ascii="Calibri" w:eastAsia="Calibri" w:hAnsi="Calibri" w:cs="Calibri"/>
          <w:sz w:val="24"/>
          <w:szCs w:val="24"/>
        </w:rPr>
        <w:t xml:space="preserve"> table creation</w:t>
      </w:r>
      <w:r w:rsidRPr="00341FEE">
        <w:rPr>
          <w:rFonts w:ascii="Calibri" w:eastAsia="Calibri" w:hAnsi="Calibri" w:cs="Calibri"/>
          <w:sz w:val="24"/>
          <w:szCs w:val="24"/>
        </w:rPr>
        <w:t xml:space="preserve"> and the corresponding ER diagram are shown in </w:t>
      </w:r>
      <w:commentRangeStart w:id="45"/>
      <w:r w:rsidR="2485B519" w:rsidRPr="00341FEE">
        <w:rPr>
          <w:rFonts w:ascii="Calibri" w:eastAsia="Calibri" w:hAnsi="Calibri" w:cs="Calibri"/>
          <w:sz w:val="24"/>
          <w:szCs w:val="24"/>
        </w:rPr>
        <w:t>A</w:t>
      </w:r>
      <w:r w:rsidRPr="00341FEE">
        <w:rPr>
          <w:rFonts w:ascii="Calibri" w:eastAsia="Calibri" w:hAnsi="Calibri" w:cs="Calibri"/>
          <w:sz w:val="24"/>
          <w:szCs w:val="24"/>
        </w:rPr>
        <w:t>ppendix</w:t>
      </w:r>
      <w:r w:rsidR="5EFAB2EA" w:rsidRPr="00341FEE">
        <w:rPr>
          <w:rFonts w:ascii="Calibri" w:eastAsia="Calibri" w:hAnsi="Calibri" w:cs="Calibri"/>
          <w:sz w:val="24"/>
          <w:szCs w:val="24"/>
        </w:rPr>
        <w:t xml:space="preserve"> </w:t>
      </w:r>
      <w:r w:rsidR="0C80EC93" w:rsidRPr="00341FEE">
        <w:rPr>
          <w:rFonts w:ascii="Calibri" w:eastAsia="Calibri" w:hAnsi="Calibri" w:cs="Calibri"/>
          <w:sz w:val="24"/>
          <w:szCs w:val="24"/>
        </w:rPr>
        <w:t>B</w:t>
      </w:r>
      <w:r w:rsidR="3E572158" w:rsidRPr="00341FEE">
        <w:rPr>
          <w:rFonts w:ascii="Calibri" w:eastAsia="Calibri" w:hAnsi="Calibri" w:cs="Calibri"/>
          <w:sz w:val="24"/>
          <w:szCs w:val="24"/>
        </w:rPr>
        <w:t>,</w:t>
      </w:r>
      <w:r w:rsidR="0C80EC93" w:rsidRPr="00341FEE">
        <w:rPr>
          <w:rFonts w:ascii="Calibri" w:eastAsia="Calibri" w:hAnsi="Calibri" w:cs="Calibri"/>
          <w:sz w:val="24"/>
          <w:szCs w:val="24"/>
        </w:rPr>
        <w:t xml:space="preserve"> C</w:t>
      </w:r>
      <w:r w:rsidR="3FA36BCF" w:rsidRPr="00341FEE">
        <w:rPr>
          <w:rFonts w:ascii="Calibri" w:eastAsia="Calibri" w:hAnsi="Calibri" w:cs="Calibri"/>
          <w:sz w:val="24"/>
          <w:szCs w:val="24"/>
        </w:rPr>
        <w:t xml:space="preserve"> and D</w:t>
      </w:r>
      <w:r w:rsidRPr="00341FEE">
        <w:rPr>
          <w:rFonts w:ascii="Calibri" w:eastAsia="Calibri" w:hAnsi="Calibri" w:cs="Calibri"/>
          <w:sz w:val="24"/>
          <w:szCs w:val="24"/>
        </w:rPr>
        <w:t>.</w:t>
      </w:r>
      <w:r w:rsidR="2EC0E53C" w:rsidRPr="00341FEE">
        <w:rPr>
          <w:rFonts w:ascii="Calibri" w:eastAsia="Calibri" w:hAnsi="Calibri" w:cs="Calibri"/>
          <w:sz w:val="24"/>
          <w:szCs w:val="24"/>
        </w:rPr>
        <w:t xml:space="preserve"> </w:t>
      </w:r>
      <w:commentRangeEnd w:id="45"/>
      <w:r w:rsidR="00597CDC" w:rsidRPr="00341FEE">
        <w:rPr>
          <w:rStyle w:val="CommentReference"/>
        </w:rPr>
        <w:commentReference w:id="45"/>
      </w:r>
      <w:r w:rsidR="48D384D4" w:rsidRPr="00341FEE">
        <w:rPr>
          <w:rFonts w:ascii="Calibri" w:eastAsia="Calibri" w:hAnsi="Calibri" w:cs="Calibri"/>
          <w:sz w:val="24"/>
          <w:szCs w:val="24"/>
        </w:rPr>
        <w:t>The</w:t>
      </w:r>
      <w:r w:rsidR="48D384D4" w:rsidRPr="00637A22">
        <w:rPr>
          <w:rFonts w:ascii="Calibri" w:eastAsia="Calibri" w:hAnsi="Calibri" w:cs="Calibri"/>
          <w:sz w:val="24"/>
          <w:szCs w:val="24"/>
        </w:rPr>
        <w:t xml:space="preserve"> data loading process involves initially converting the data into a </w:t>
      </w:r>
      <w:r w:rsidR="48D384D4" w:rsidRPr="210A96FE">
        <w:rPr>
          <w:rFonts w:ascii="Courier New" w:eastAsia="Courier New" w:hAnsi="Courier New" w:cs="Courier New"/>
          <w:sz w:val="24"/>
          <w:szCs w:val="24"/>
        </w:rPr>
        <w:t>.</w:t>
      </w:r>
      <w:proofErr w:type="spellStart"/>
      <w:r w:rsidR="48D384D4" w:rsidRPr="210A96FE">
        <w:rPr>
          <w:rFonts w:ascii="Courier New" w:eastAsia="Courier New" w:hAnsi="Courier New" w:cs="Courier New"/>
          <w:sz w:val="24"/>
          <w:szCs w:val="24"/>
        </w:rPr>
        <w:t>dat</w:t>
      </w:r>
      <w:proofErr w:type="spellEnd"/>
      <w:r w:rsidR="48D384D4" w:rsidRPr="00637A22">
        <w:rPr>
          <w:rFonts w:ascii="Calibri" w:eastAsia="Calibri" w:hAnsi="Calibri" w:cs="Calibri"/>
          <w:sz w:val="24"/>
          <w:szCs w:val="24"/>
        </w:rPr>
        <w:t xml:space="preserve"> format, followed by the creation of a control file (</w:t>
      </w:r>
      <w:commentRangeStart w:id="46"/>
      <w:r w:rsidR="48D384D4" w:rsidRPr="00637A22">
        <w:rPr>
          <w:rFonts w:ascii="Calibri" w:eastAsia="Calibri" w:hAnsi="Calibri" w:cs="Calibri"/>
          <w:sz w:val="24"/>
          <w:szCs w:val="24"/>
        </w:rPr>
        <w:t xml:space="preserve">Appendix </w:t>
      </w:r>
      <w:r w:rsidR="67095AAA" w:rsidRPr="3DF40915">
        <w:rPr>
          <w:rFonts w:ascii="Calibri" w:eastAsia="Calibri" w:hAnsi="Calibri" w:cs="Calibri"/>
          <w:sz w:val="24"/>
          <w:szCs w:val="24"/>
        </w:rPr>
        <w:t>E</w:t>
      </w:r>
      <w:commentRangeEnd w:id="46"/>
      <w:r w:rsidR="00EA3EF7">
        <w:rPr>
          <w:rStyle w:val="CommentReference"/>
        </w:rPr>
        <w:commentReference w:id="46"/>
      </w:r>
      <w:r w:rsidR="48D384D4" w:rsidRPr="00637A22">
        <w:rPr>
          <w:rFonts w:ascii="Calibri" w:eastAsia="Calibri" w:hAnsi="Calibri" w:cs="Calibri"/>
          <w:sz w:val="24"/>
          <w:szCs w:val="24"/>
        </w:rPr>
        <w:t xml:space="preserve">). Subsequently, the </w:t>
      </w:r>
      <w:proofErr w:type="spellStart"/>
      <w:r w:rsidR="48D384D4" w:rsidRPr="210A96FE">
        <w:rPr>
          <w:rFonts w:ascii="Courier New" w:eastAsia="Courier New" w:hAnsi="Courier New" w:cs="Courier New"/>
          <w:sz w:val="24"/>
          <w:szCs w:val="24"/>
        </w:rPr>
        <w:t>sqlldr</w:t>
      </w:r>
      <w:proofErr w:type="spellEnd"/>
      <w:r w:rsidR="48D384D4" w:rsidRPr="210A96FE">
        <w:rPr>
          <w:rFonts w:ascii="Courier New" w:eastAsia="Courier New" w:hAnsi="Courier New" w:cs="Courier New"/>
          <w:sz w:val="24"/>
          <w:szCs w:val="24"/>
        </w:rPr>
        <w:t xml:space="preserve"> </w:t>
      </w:r>
      <w:r w:rsidR="48D384D4" w:rsidRPr="00637A22">
        <w:rPr>
          <w:rFonts w:ascii="Calibri" w:eastAsia="Calibri" w:hAnsi="Calibri" w:cs="Calibri"/>
          <w:sz w:val="24"/>
          <w:szCs w:val="24"/>
        </w:rPr>
        <w:t xml:space="preserve">command is used to load the data. Finally, queries </w:t>
      </w:r>
      <w:r w:rsidR="62A6BDC2" w:rsidRPr="00637A22">
        <w:rPr>
          <w:rFonts w:ascii="Calibri" w:eastAsia="Calibri" w:hAnsi="Calibri" w:cs="Calibri"/>
          <w:sz w:val="24"/>
          <w:szCs w:val="24"/>
        </w:rPr>
        <w:t xml:space="preserve">were </w:t>
      </w:r>
      <w:r w:rsidR="48D384D4" w:rsidRPr="00637A22">
        <w:rPr>
          <w:rFonts w:ascii="Calibri" w:eastAsia="Calibri" w:hAnsi="Calibri" w:cs="Calibri"/>
          <w:sz w:val="24"/>
          <w:szCs w:val="24"/>
        </w:rPr>
        <w:t>designed and executed to extract specifi</w:t>
      </w:r>
      <w:r w:rsidR="00EA3EF7">
        <w:rPr>
          <w:rFonts w:ascii="Calibri" w:eastAsia="Calibri" w:hAnsi="Calibri" w:cs="Calibri"/>
          <w:sz w:val="24"/>
          <w:szCs w:val="24"/>
        </w:rPr>
        <w:t>c</w:t>
      </w:r>
      <w:r w:rsidR="48D384D4" w:rsidRPr="00637A22">
        <w:rPr>
          <w:rFonts w:ascii="Calibri" w:eastAsia="Calibri" w:hAnsi="Calibri" w:cs="Calibri"/>
          <w:sz w:val="24"/>
          <w:szCs w:val="24"/>
        </w:rPr>
        <w:t xml:space="preserve"> information</w:t>
      </w:r>
      <w:r w:rsidR="1ACF7454" w:rsidRPr="00637A22">
        <w:rPr>
          <w:rFonts w:ascii="Calibri" w:eastAsia="Calibri" w:hAnsi="Calibri" w:cs="Calibri"/>
          <w:sz w:val="24"/>
          <w:szCs w:val="24"/>
        </w:rPr>
        <w:t xml:space="preserve"> (</w:t>
      </w:r>
      <w:commentRangeStart w:id="47"/>
      <w:r w:rsidR="1ACF7454" w:rsidRPr="00637A22">
        <w:rPr>
          <w:rFonts w:ascii="Calibri" w:eastAsia="Calibri" w:hAnsi="Calibri" w:cs="Calibri"/>
          <w:sz w:val="24"/>
          <w:szCs w:val="24"/>
        </w:rPr>
        <w:t>Appendix F</w:t>
      </w:r>
      <w:commentRangeEnd w:id="47"/>
      <w:r w:rsidR="00EA3EF7">
        <w:rPr>
          <w:rStyle w:val="CommentReference"/>
        </w:rPr>
        <w:commentReference w:id="47"/>
      </w:r>
      <w:r w:rsidR="1ACF7454" w:rsidRPr="00637A22">
        <w:rPr>
          <w:rFonts w:ascii="Calibri" w:eastAsia="Calibri" w:hAnsi="Calibri" w:cs="Calibri"/>
          <w:sz w:val="24"/>
          <w:szCs w:val="24"/>
        </w:rPr>
        <w:t>)</w:t>
      </w:r>
      <w:r w:rsidR="4FB4BA2E" w:rsidRPr="00637A22">
        <w:rPr>
          <w:rFonts w:ascii="Calibri" w:eastAsia="Calibri" w:hAnsi="Calibri" w:cs="Calibri"/>
          <w:sz w:val="24"/>
          <w:szCs w:val="24"/>
        </w:rPr>
        <w:t>:</w:t>
      </w:r>
    </w:p>
    <w:p w14:paraId="4B2CEEB6" w14:textId="1CDCB342" w:rsidR="31ECA5A0" w:rsidRPr="00637A22" w:rsidRDefault="31ECA5A0" w:rsidP="00E85F51">
      <w:pPr>
        <w:pStyle w:val="ListParagraph"/>
        <w:numPr>
          <w:ilvl w:val="0"/>
          <w:numId w:val="5"/>
        </w:numPr>
        <w:spacing w:after="0" w:line="360" w:lineRule="auto"/>
        <w:jc w:val="both"/>
        <w:rPr>
          <w:rFonts w:ascii="Calibri" w:eastAsia="Calibri" w:hAnsi="Calibri" w:cs="Calibri"/>
          <w:sz w:val="24"/>
          <w:szCs w:val="24"/>
        </w:rPr>
      </w:pPr>
      <w:r w:rsidRPr="00637A22">
        <w:rPr>
          <w:rFonts w:ascii="Calibri" w:eastAsia="Calibri" w:hAnsi="Calibri" w:cs="Calibri"/>
          <w:sz w:val="24"/>
          <w:szCs w:val="24"/>
        </w:rPr>
        <w:t>G</w:t>
      </w:r>
      <w:r w:rsidR="47C6765D" w:rsidRPr="00637A22">
        <w:rPr>
          <w:rFonts w:ascii="Calibri" w:eastAsia="Calibri" w:hAnsi="Calibri" w:cs="Calibri"/>
          <w:sz w:val="24"/>
          <w:szCs w:val="24"/>
        </w:rPr>
        <w:t xml:space="preserve">reenspaces with flood </w:t>
      </w:r>
      <w:proofErr w:type="gramStart"/>
      <w:r w:rsidR="47C6765D" w:rsidRPr="00637A22">
        <w:rPr>
          <w:rFonts w:ascii="Calibri" w:eastAsia="Calibri" w:hAnsi="Calibri" w:cs="Calibri"/>
          <w:sz w:val="24"/>
          <w:szCs w:val="24"/>
        </w:rPr>
        <w:t>infrastructure</w:t>
      </w:r>
      <w:r w:rsidR="00BA4FE6">
        <w:rPr>
          <w:rFonts w:ascii="Calibri" w:eastAsia="Calibri" w:hAnsi="Calibri" w:cs="Calibri"/>
          <w:sz w:val="24"/>
          <w:szCs w:val="24"/>
        </w:rPr>
        <w:t>;</w:t>
      </w:r>
      <w:proofErr w:type="gramEnd"/>
    </w:p>
    <w:p w14:paraId="0B1A483D" w14:textId="59D5AA11" w:rsidR="6872880F" w:rsidRPr="00637A22" w:rsidRDefault="6872880F" w:rsidP="00E85F51">
      <w:pPr>
        <w:pStyle w:val="ListParagraph"/>
        <w:numPr>
          <w:ilvl w:val="0"/>
          <w:numId w:val="5"/>
        </w:numPr>
        <w:spacing w:after="0" w:line="360" w:lineRule="auto"/>
        <w:jc w:val="both"/>
        <w:rPr>
          <w:rFonts w:ascii="Calibri" w:eastAsia="Calibri" w:hAnsi="Calibri" w:cs="Calibri"/>
          <w:sz w:val="24"/>
          <w:szCs w:val="24"/>
        </w:rPr>
      </w:pPr>
      <w:r w:rsidRPr="00637A22">
        <w:rPr>
          <w:rFonts w:ascii="Calibri" w:eastAsia="Calibri" w:hAnsi="Calibri" w:cs="Calibri"/>
          <w:sz w:val="24"/>
          <w:szCs w:val="24"/>
        </w:rPr>
        <w:t>Greenspaces</w:t>
      </w:r>
      <w:r w:rsidR="47C6765D" w:rsidRPr="00637A22">
        <w:rPr>
          <w:rFonts w:ascii="Calibri" w:eastAsia="Calibri" w:hAnsi="Calibri" w:cs="Calibri"/>
          <w:sz w:val="24"/>
          <w:szCs w:val="24"/>
        </w:rPr>
        <w:t xml:space="preserve"> with more than 30% trees and flood </w:t>
      </w:r>
      <w:proofErr w:type="gramStart"/>
      <w:r w:rsidR="47C6765D" w:rsidRPr="00637A22">
        <w:rPr>
          <w:rFonts w:ascii="Calibri" w:eastAsia="Calibri" w:hAnsi="Calibri" w:cs="Calibri"/>
          <w:sz w:val="24"/>
          <w:szCs w:val="24"/>
        </w:rPr>
        <w:t>infrastructure</w:t>
      </w:r>
      <w:r w:rsidR="00BA4FE6">
        <w:rPr>
          <w:rFonts w:ascii="Calibri" w:eastAsia="Calibri" w:hAnsi="Calibri" w:cs="Calibri"/>
          <w:sz w:val="24"/>
          <w:szCs w:val="24"/>
        </w:rPr>
        <w:t>;</w:t>
      </w:r>
      <w:proofErr w:type="gramEnd"/>
    </w:p>
    <w:p w14:paraId="798B59C0" w14:textId="55B7B701" w:rsidR="06725198" w:rsidRPr="00637A22" w:rsidRDefault="4A1B227A" w:rsidP="0BACC869">
      <w:pPr>
        <w:pStyle w:val="ListParagraph"/>
        <w:numPr>
          <w:ilvl w:val="0"/>
          <w:numId w:val="5"/>
        </w:numPr>
        <w:spacing w:after="0" w:line="360" w:lineRule="auto"/>
        <w:jc w:val="both"/>
        <w:rPr>
          <w:rFonts w:ascii="Calibri" w:eastAsia="Calibri" w:hAnsi="Calibri" w:cs="Calibri"/>
          <w:sz w:val="24"/>
          <w:szCs w:val="24"/>
        </w:rPr>
      </w:pPr>
      <w:r w:rsidRPr="55FD4333">
        <w:rPr>
          <w:rFonts w:ascii="Calibri" w:eastAsia="Calibri" w:hAnsi="Calibri" w:cs="Calibri"/>
          <w:sz w:val="24"/>
          <w:szCs w:val="24"/>
        </w:rPr>
        <w:t>Greenspaces with a ranking of deprivation</w:t>
      </w:r>
      <w:r w:rsidR="2BA8A017" w:rsidRPr="55FD4333">
        <w:rPr>
          <w:rFonts w:ascii="Calibri" w:eastAsia="Calibri" w:hAnsi="Calibri" w:cs="Calibri"/>
          <w:sz w:val="24"/>
          <w:szCs w:val="24"/>
        </w:rPr>
        <w:t>.</w:t>
      </w:r>
    </w:p>
    <w:p w14:paraId="4605E45C" w14:textId="018E5247" w:rsidR="55FD4333" w:rsidRDefault="55FD4333" w:rsidP="72DF9382">
      <w:pPr>
        <w:pStyle w:val="ListParagraph"/>
        <w:spacing w:after="0" w:line="360" w:lineRule="auto"/>
        <w:jc w:val="both"/>
        <w:rPr>
          <w:rFonts w:ascii="Calibri" w:eastAsia="Calibri" w:hAnsi="Calibri" w:cs="Calibri"/>
          <w:sz w:val="24"/>
          <w:szCs w:val="24"/>
        </w:rPr>
      </w:pPr>
    </w:p>
    <w:p w14:paraId="2BE7E2C5" w14:textId="040AC019" w:rsidR="00A06F81" w:rsidRPr="00A52910" w:rsidRDefault="2A4A7B82" w:rsidP="00A52910">
      <w:pPr>
        <w:pStyle w:val="Headingcgs"/>
        <w:spacing w:before="0" w:after="0"/>
      </w:pPr>
      <w:bookmarkStart w:id="48" w:name="_Toc871936575"/>
      <w:bookmarkStart w:id="49" w:name="_Toc183695617"/>
      <w:bookmarkStart w:id="50" w:name="_Toc184303191"/>
      <w:r w:rsidRPr="00A52910">
        <w:t>Results</w:t>
      </w:r>
      <w:bookmarkEnd w:id="48"/>
      <w:bookmarkEnd w:id="49"/>
      <w:bookmarkEnd w:id="50"/>
    </w:p>
    <w:p w14:paraId="42D76D14" w14:textId="5B1A4556" w:rsidR="72DF9382" w:rsidRPr="00A52910" w:rsidRDefault="00F9824F" w:rsidP="00A52910">
      <w:pPr>
        <w:spacing w:after="240" w:line="360" w:lineRule="auto"/>
        <w:jc w:val="both"/>
        <w:rPr>
          <w:rFonts w:ascii="Calibri" w:eastAsia="Calibri" w:hAnsi="Calibri" w:cs="Calibri"/>
          <w:sz w:val="24"/>
          <w:szCs w:val="24"/>
        </w:rPr>
      </w:pPr>
      <w:r w:rsidRPr="00A52910">
        <w:rPr>
          <w:rFonts w:ascii="Calibri" w:eastAsia="Calibri" w:hAnsi="Calibri" w:cs="Calibri"/>
          <w:sz w:val="24"/>
          <w:szCs w:val="24"/>
        </w:rPr>
        <w:t xml:space="preserve">By sequentially introducing the </w:t>
      </w:r>
      <w:r w:rsidR="6D59C0AC" w:rsidRPr="00A52910">
        <w:rPr>
          <w:rFonts w:ascii="Calibri" w:eastAsia="Calibri" w:hAnsi="Calibri" w:cs="Calibri"/>
          <w:sz w:val="24"/>
          <w:szCs w:val="24"/>
        </w:rPr>
        <w:t>four</w:t>
      </w:r>
      <w:r w:rsidRPr="00A52910">
        <w:rPr>
          <w:rFonts w:ascii="Calibri" w:eastAsia="Calibri" w:hAnsi="Calibri" w:cs="Calibri"/>
          <w:sz w:val="24"/>
          <w:szCs w:val="24"/>
        </w:rPr>
        <w:t xml:space="preserve"> weighting scenarios in Table 3 and re-ranking the total score, the following results were obtained.</w:t>
      </w:r>
      <w:r w:rsidR="2028DF25" w:rsidRPr="00A52910">
        <w:rPr>
          <w:rFonts w:ascii="Calibri" w:eastAsia="Calibri" w:hAnsi="Calibri" w:cs="Calibri"/>
          <w:sz w:val="24"/>
          <w:szCs w:val="24"/>
        </w:rPr>
        <w:t xml:space="preserve"> </w:t>
      </w:r>
      <w:r w:rsidR="5524E868" w:rsidRPr="00A52910">
        <w:rPr>
          <w:rFonts w:ascii="Calibri" w:eastAsia="Calibri" w:hAnsi="Calibri" w:cs="Calibri"/>
          <w:sz w:val="24"/>
          <w:szCs w:val="24"/>
        </w:rPr>
        <w:t>The colour of the total score is determined by</w:t>
      </w:r>
      <w:r w:rsidR="4CD480C6" w:rsidRPr="00A52910">
        <w:rPr>
          <w:rFonts w:ascii="Calibri" w:eastAsia="Calibri" w:hAnsi="Calibri" w:cs="Calibri"/>
          <w:sz w:val="24"/>
          <w:szCs w:val="24"/>
        </w:rPr>
        <w:t xml:space="preserve"> the</w:t>
      </w:r>
      <w:r w:rsidR="5524E868" w:rsidRPr="00A52910">
        <w:rPr>
          <w:rFonts w:ascii="Calibri" w:eastAsia="Calibri" w:hAnsi="Calibri" w:cs="Calibri"/>
          <w:sz w:val="24"/>
          <w:szCs w:val="24"/>
        </w:rPr>
        <w:t xml:space="preserve"> </w:t>
      </w:r>
      <w:r w:rsidR="16BEE74B" w:rsidRPr="00A52910">
        <w:rPr>
          <w:rFonts w:ascii="Calibri" w:eastAsia="Calibri" w:hAnsi="Calibri" w:cs="Calibri"/>
          <w:sz w:val="24"/>
          <w:szCs w:val="24"/>
        </w:rPr>
        <w:t>S</w:t>
      </w:r>
      <w:r w:rsidR="5524E868" w:rsidRPr="00A52910">
        <w:rPr>
          <w:rFonts w:ascii="Calibri" w:eastAsia="Calibri" w:hAnsi="Calibri" w:cs="Calibri"/>
          <w:sz w:val="24"/>
          <w:szCs w:val="24"/>
        </w:rPr>
        <w:t xml:space="preserve">elected </w:t>
      </w:r>
      <w:r w:rsidR="4D9EC654" w:rsidRPr="00A52910">
        <w:rPr>
          <w:rFonts w:ascii="Calibri" w:eastAsia="Calibri" w:hAnsi="Calibri" w:cs="Calibri"/>
          <w:sz w:val="24"/>
          <w:szCs w:val="24"/>
        </w:rPr>
        <w:t>W</w:t>
      </w:r>
      <w:r w:rsidR="5524E868" w:rsidRPr="00A52910">
        <w:rPr>
          <w:rFonts w:ascii="Calibri" w:eastAsia="Calibri" w:hAnsi="Calibri" w:cs="Calibri"/>
          <w:sz w:val="24"/>
          <w:szCs w:val="24"/>
        </w:rPr>
        <w:t>eightings</w:t>
      </w:r>
      <w:r w:rsidR="698A7B36" w:rsidRPr="00A52910">
        <w:rPr>
          <w:rFonts w:ascii="Calibri" w:eastAsia="Calibri" w:hAnsi="Calibri" w:cs="Calibri"/>
          <w:sz w:val="24"/>
          <w:szCs w:val="24"/>
        </w:rPr>
        <w:t xml:space="preserve"> column</w:t>
      </w:r>
      <w:r w:rsidR="4DC7A55E" w:rsidRPr="00A52910">
        <w:rPr>
          <w:rFonts w:ascii="Calibri" w:eastAsia="Calibri" w:hAnsi="Calibri" w:cs="Calibri"/>
          <w:sz w:val="24"/>
          <w:szCs w:val="24"/>
        </w:rPr>
        <w:t xml:space="preserve"> of Table 5</w:t>
      </w:r>
      <w:r w:rsidR="5524E868" w:rsidRPr="00A52910">
        <w:rPr>
          <w:rFonts w:ascii="Calibri" w:eastAsia="Calibri" w:hAnsi="Calibri" w:cs="Calibri"/>
          <w:sz w:val="24"/>
          <w:szCs w:val="24"/>
        </w:rPr>
        <w:t xml:space="preserve">, with scores ranked by colour from highest to lowest in the following order: green, blue, white, yellow, and red. </w:t>
      </w:r>
      <w:r w:rsidRPr="00A52910">
        <w:rPr>
          <w:rFonts w:ascii="Calibri" w:eastAsia="Calibri" w:hAnsi="Calibri" w:cs="Calibri"/>
          <w:sz w:val="24"/>
          <w:szCs w:val="24"/>
        </w:rPr>
        <w:t xml:space="preserve">Overall, green </w:t>
      </w:r>
      <w:r w:rsidR="4E29EB69" w:rsidRPr="00A52910">
        <w:rPr>
          <w:rFonts w:ascii="Calibri" w:eastAsia="Calibri" w:hAnsi="Calibri" w:cs="Calibri"/>
          <w:sz w:val="24"/>
          <w:szCs w:val="24"/>
        </w:rPr>
        <w:t>and blue</w:t>
      </w:r>
      <w:r w:rsidRPr="00A52910">
        <w:rPr>
          <w:rFonts w:ascii="Calibri" w:eastAsia="Calibri" w:hAnsi="Calibri" w:cs="Calibri"/>
          <w:sz w:val="24"/>
          <w:szCs w:val="24"/>
        </w:rPr>
        <w:t xml:space="preserve"> labelled </w:t>
      </w:r>
      <w:r w:rsidR="4EF6FC25" w:rsidRPr="00A52910">
        <w:rPr>
          <w:rFonts w:ascii="Calibri" w:eastAsia="Calibri" w:hAnsi="Calibri" w:cs="Calibri"/>
          <w:sz w:val="24"/>
          <w:szCs w:val="24"/>
        </w:rPr>
        <w:t>greenspaces</w:t>
      </w:r>
      <w:r w:rsidRPr="00A52910">
        <w:rPr>
          <w:rFonts w:ascii="Calibri" w:eastAsia="Calibri" w:hAnsi="Calibri" w:cs="Calibri"/>
          <w:sz w:val="24"/>
          <w:szCs w:val="24"/>
        </w:rPr>
        <w:t xml:space="preserve"> </w:t>
      </w:r>
      <w:r w:rsidR="7C29E4BF" w:rsidRPr="00A52910">
        <w:rPr>
          <w:rFonts w:ascii="Calibri" w:eastAsia="Calibri" w:hAnsi="Calibri" w:cs="Calibri"/>
          <w:sz w:val="24"/>
          <w:szCs w:val="24"/>
        </w:rPr>
        <w:t>t</w:t>
      </w:r>
      <w:r w:rsidRPr="00A52910">
        <w:rPr>
          <w:rFonts w:ascii="Calibri" w:eastAsia="Calibri" w:hAnsi="Calibri" w:cs="Calibri"/>
          <w:sz w:val="24"/>
          <w:szCs w:val="24"/>
        </w:rPr>
        <w:t>e</w:t>
      </w:r>
      <w:r w:rsidR="7C29E4BF" w:rsidRPr="00A52910">
        <w:rPr>
          <w:rFonts w:ascii="Calibri" w:eastAsia="Calibri" w:hAnsi="Calibri" w:cs="Calibri"/>
          <w:sz w:val="24"/>
          <w:szCs w:val="24"/>
        </w:rPr>
        <w:t>nd to be</w:t>
      </w:r>
      <w:r w:rsidRPr="00A52910">
        <w:rPr>
          <w:rFonts w:ascii="Calibri" w:eastAsia="Calibri" w:hAnsi="Calibri" w:cs="Calibri"/>
          <w:sz w:val="24"/>
          <w:szCs w:val="24"/>
        </w:rPr>
        <w:t xml:space="preserve"> ranked higher in the</w:t>
      </w:r>
      <w:r w:rsidR="03FF9146" w:rsidRPr="00A52910">
        <w:rPr>
          <w:rFonts w:ascii="Calibri" w:eastAsia="Calibri" w:hAnsi="Calibri" w:cs="Calibri"/>
          <w:sz w:val="24"/>
          <w:szCs w:val="24"/>
        </w:rPr>
        <w:t xml:space="preserve"> normalised</w:t>
      </w:r>
      <w:r w:rsidRPr="00A52910">
        <w:rPr>
          <w:rFonts w:ascii="Calibri" w:eastAsia="Calibri" w:hAnsi="Calibri" w:cs="Calibri"/>
          <w:sz w:val="24"/>
          <w:szCs w:val="24"/>
        </w:rPr>
        <w:t xml:space="preserve"> SIMD rankings, suggesting lower levels of environmental deprivation; at the same time, these </w:t>
      </w:r>
      <w:r w:rsidR="49A2EF54" w:rsidRPr="00A52910">
        <w:rPr>
          <w:rFonts w:ascii="Calibri" w:eastAsia="Calibri" w:hAnsi="Calibri" w:cs="Calibri"/>
          <w:sz w:val="24"/>
          <w:szCs w:val="24"/>
        </w:rPr>
        <w:t>greenspaces</w:t>
      </w:r>
      <w:r w:rsidR="6F7C9A61" w:rsidRPr="00A52910">
        <w:rPr>
          <w:rFonts w:ascii="Calibri" w:eastAsia="Calibri" w:hAnsi="Calibri" w:cs="Calibri"/>
          <w:sz w:val="24"/>
          <w:szCs w:val="24"/>
        </w:rPr>
        <w:t xml:space="preserve"> seem to</w:t>
      </w:r>
      <w:r w:rsidRPr="00A52910">
        <w:rPr>
          <w:rFonts w:ascii="Calibri" w:eastAsia="Calibri" w:hAnsi="Calibri" w:cs="Calibri"/>
          <w:sz w:val="24"/>
          <w:szCs w:val="24"/>
        </w:rPr>
        <w:t xml:space="preserve"> have lower scores </w:t>
      </w:r>
      <w:r w:rsidR="27D20CF6" w:rsidRPr="00A52910">
        <w:rPr>
          <w:rFonts w:ascii="Calibri" w:eastAsia="Calibri" w:hAnsi="Calibri" w:cs="Calibri"/>
          <w:sz w:val="24"/>
          <w:szCs w:val="24"/>
        </w:rPr>
        <w:t>for</w:t>
      </w:r>
      <w:r w:rsidRPr="00A52910">
        <w:rPr>
          <w:rFonts w:ascii="Calibri" w:eastAsia="Calibri" w:hAnsi="Calibri" w:cs="Calibri"/>
          <w:sz w:val="24"/>
          <w:szCs w:val="24"/>
        </w:rPr>
        <w:t xml:space="preserve"> Flood Risk Potential. Comparatively, </w:t>
      </w:r>
      <w:r w:rsidR="49A2EF54" w:rsidRPr="00A52910">
        <w:rPr>
          <w:rFonts w:ascii="Calibri" w:eastAsia="Calibri" w:hAnsi="Calibri" w:cs="Calibri"/>
          <w:sz w:val="24"/>
          <w:szCs w:val="24"/>
        </w:rPr>
        <w:t>greenspaces</w:t>
      </w:r>
      <w:r w:rsidRPr="00A52910">
        <w:rPr>
          <w:rFonts w:ascii="Calibri" w:eastAsia="Calibri" w:hAnsi="Calibri" w:cs="Calibri"/>
          <w:sz w:val="24"/>
          <w:szCs w:val="24"/>
        </w:rPr>
        <w:t xml:space="preserve"> labelled in </w:t>
      </w:r>
      <w:bookmarkStart w:id="51" w:name="_Int_mTdqGrhr"/>
      <w:proofErr w:type="gramStart"/>
      <w:r w:rsidRPr="00A52910">
        <w:rPr>
          <w:rFonts w:ascii="Calibri" w:eastAsia="Calibri" w:hAnsi="Calibri" w:cs="Calibri"/>
          <w:sz w:val="24"/>
          <w:szCs w:val="24"/>
        </w:rPr>
        <w:t>yellow</w:t>
      </w:r>
      <w:bookmarkEnd w:id="51"/>
      <w:proofErr w:type="gramEnd"/>
      <w:r w:rsidRPr="00A52910">
        <w:rPr>
          <w:rFonts w:ascii="Calibri" w:eastAsia="Calibri" w:hAnsi="Calibri" w:cs="Calibri"/>
          <w:sz w:val="24"/>
          <w:szCs w:val="24"/>
        </w:rPr>
        <w:t xml:space="preserve"> and orange scored poorly, with the majority being lower in the</w:t>
      </w:r>
      <w:r w:rsidR="676AEE7C" w:rsidRPr="00A52910">
        <w:rPr>
          <w:rFonts w:ascii="Calibri" w:eastAsia="Calibri" w:hAnsi="Calibri" w:cs="Calibri"/>
          <w:sz w:val="24"/>
          <w:szCs w:val="24"/>
        </w:rPr>
        <w:t xml:space="preserve"> normalised</w:t>
      </w:r>
      <w:r w:rsidRPr="00A52910">
        <w:rPr>
          <w:rFonts w:ascii="Calibri" w:eastAsia="Calibri" w:hAnsi="Calibri" w:cs="Calibri"/>
          <w:sz w:val="24"/>
          <w:szCs w:val="24"/>
        </w:rPr>
        <w:t xml:space="preserve"> SIMD </w:t>
      </w:r>
      <w:r w:rsidR="4E738B85" w:rsidRPr="00A52910">
        <w:rPr>
          <w:rFonts w:ascii="Calibri" w:eastAsia="Calibri" w:hAnsi="Calibri" w:cs="Calibri"/>
          <w:sz w:val="24"/>
          <w:szCs w:val="24"/>
        </w:rPr>
        <w:t>rankings and</w:t>
      </w:r>
      <w:r w:rsidRPr="00A52910">
        <w:rPr>
          <w:rFonts w:ascii="Calibri" w:eastAsia="Calibri" w:hAnsi="Calibri" w:cs="Calibri"/>
          <w:sz w:val="24"/>
          <w:szCs w:val="24"/>
        </w:rPr>
        <w:t xml:space="preserve"> </w:t>
      </w:r>
      <w:r w:rsidR="0091DB0F" w:rsidRPr="00A52910">
        <w:rPr>
          <w:rFonts w:ascii="Calibri" w:eastAsia="Calibri" w:hAnsi="Calibri" w:cs="Calibri"/>
          <w:sz w:val="24"/>
          <w:szCs w:val="24"/>
        </w:rPr>
        <w:t>scoring</w:t>
      </w:r>
      <w:r w:rsidRPr="00A52910">
        <w:rPr>
          <w:rFonts w:ascii="Calibri" w:eastAsia="Calibri" w:hAnsi="Calibri" w:cs="Calibri"/>
          <w:sz w:val="24"/>
          <w:szCs w:val="24"/>
        </w:rPr>
        <w:t xml:space="preserve"> higher </w:t>
      </w:r>
      <w:r w:rsidR="2FCF4393" w:rsidRPr="00A52910">
        <w:rPr>
          <w:rFonts w:ascii="Calibri" w:eastAsia="Calibri" w:hAnsi="Calibri" w:cs="Calibri"/>
          <w:sz w:val="24"/>
          <w:szCs w:val="24"/>
        </w:rPr>
        <w:t>for</w:t>
      </w:r>
      <w:r w:rsidRPr="00A52910">
        <w:rPr>
          <w:rFonts w:ascii="Calibri" w:eastAsia="Calibri" w:hAnsi="Calibri" w:cs="Calibri"/>
          <w:sz w:val="24"/>
          <w:szCs w:val="24"/>
        </w:rPr>
        <w:t xml:space="preserve"> Flood Risk Potential. </w:t>
      </w:r>
    </w:p>
    <w:p w14:paraId="07609DEE" w14:textId="77777777" w:rsidR="00DA7678" w:rsidRDefault="00DA7678">
      <w:pPr>
        <w:rPr>
          <w:rFonts w:ascii="Calibri" w:eastAsia="Calibri" w:hAnsi="Calibri" w:cs="Calibri"/>
          <w:i/>
          <w:iCs/>
          <w:sz w:val="24"/>
          <w:szCs w:val="24"/>
        </w:rPr>
      </w:pPr>
      <w:bookmarkStart w:id="52" w:name="_Toc183700344"/>
      <w:r>
        <w:br w:type="page"/>
      </w:r>
    </w:p>
    <w:p w14:paraId="219FC5B0" w14:textId="60B7D483" w:rsidR="2907ADCF" w:rsidRPr="003B703C" w:rsidRDefault="2907ADCF" w:rsidP="00317BCC">
      <w:pPr>
        <w:pStyle w:val="captioncgs"/>
      </w:pPr>
      <w:r>
        <w:lastRenderedPageBreak/>
        <w:t>Table 5: Final scoring of selected greenspaces based on described scenarios.</w:t>
      </w:r>
      <w:bookmarkEnd w:id="52"/>
    </w:p>
    <w:p w14:paraId="23493769" w14:textId="0E421D63" w:rsidR="4BD5C889" w:rsidRDefault="2907ADCF" w:rsidP="2651DF7F">
      <w:pPr>
        <w:spacing w:after="0" w:line="360" w:lineRule="auto"/>
        <w:jc w:val="both"/>
        <w:rPr>
          <w:rFonts w:ascii="Calibri" w:hAnsi="Calibri" w:cs="Calibri"/>
        </w:rPr>
      </w:pPr>
      <w:r>
        <w:rPr>
          <w:noProof/>
        </w:rPr>
        <w:drawing>
          <wp:inline distT="0" distB="0" distL="0" distR="0" wp14:anchorId="5A257D7E" wp14:editId="0DD43E77">
            <wp:extent cx="5724524" cy="3305175"/>
            <wp:effectExtent l="0" t="0" r="0" b="0"/>
            <wp:docPr id="1319196536" name="Picture 131919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196536"/>
                    <pic:cNvPicPr/>
                  </pic:nvPicPr>
                  <pic:blipFill>
                    <a:blip r:embed="rId18">
                      <a:extLst>
                        <a:ext uri="{28A0092B-C50C-407E-A947-70E740481C1C}">
                          <a14:useLocalDpi xmlns:a14="http://schemas.microsoft.com/office/drawing/2010/main" val="0"/>
                        </a:ext>
                      </a:extLst>
                    </a:blip>
                    <a:stretch>
                      <a:fillRect/>
                    </a:stretch>
                  </pic:blipFill>
                  <pic:spPr>
                    <a:xfrm>
                      <a:off x="0" y="0"/>
                      <a:ext cx="5724524" cy="3305175"/>
                    </a:xfrm>
                    <a:prstGeom prst="rect">
                      <a:avLst/>
                    </a:prstGeom>
                  </pic:spPr>
                </pic:pic>
              </a:graphicData>
            </a:graphic>
          </wp:inline>
        </w:drawing>
      </w:r>
    </w:p>
    <w:p w14:paraId="2C011FE5" w14:textId="16968388" w:rsidR="0DDAAA3A" w:rsidRPr="001C0889" w:rsidRDefault="00A06F81" w:rsidP="00CE6F63">
      <w:pPr>
        <w:pStyle w:val="Headingcgs"/>
      </w:pPr>
      <w:bookmarkStart w:id="53" w:name="_Toc1408426253"/>
      <w:bookmarkStart w:id="54" w:name="_Toc183695618"/>
      <w:bookmarkStart w:id="55" w:name="_Toc184303192"/>
      <w:r>
        <w:t>Discussio</w:t>
      </w:r>
      <w:bookmarkEnd w:id="53"/>
      <w:r w:rsidR="00C74324">
        <w:t>n</w:t>
      </w:r>
      <w:bookmarkEnd w:id="54"/>
      <w:bookmarkEnd w:id="55"/>
    </w:p>
    <w:p w14:paraId="45BD1B73" w14:textId="6884987A" w:rsidR="6B22FB80" w:rsidRDefault="6B22FB80" w:rsidP="52461F74">
      <w:pPr>
        <w:spacing w:line="360" w:lineRule="auto"/>
        <w:contextualSpacing/>
        <w:jc w:val="both"/>
        <w:rPr>
          <w:rFonts w:ascii="Calibri" w:eastAsiaTheme="minorEastAsia" w:hAnsi="Calibri" w:cs="Calibri"/>
          <w:sz w:val="24"/>
          <w:szCs w:val="24"/>
        </w:rPr>
      </w:pPr>
      <w:r w:rsidRPr="255B7748">
        <w:rPr>
          <w:rFonts w:ascii="Calibri" w:eastAsiaTheme="minorEastAsia" w:hAnsi="Calibri" w:cs="Calibri"/>
          <w:sz w:val="24"/>
          <w:szCs w:val="24"/>
        </w:rPr>
        <w:t>The</w:t>
      </w:r>
      <w:r w:rsidRPr="52461F74">
        <w:rPr>
          <w:rFonts w:ascii="Calibri" w:eastAsiaTheme="minorEastAsia" w:hAnsi="Calibri" w:cs="Calibri"/>
          <w:sz w:val="24"/>
          <w:szCs w:val="24"/>
        </w:rPr>
        <w:t xml:space="preserve"> analyses conducted in this study yield meaningful correlations</w:t>
      </w:r>
      <w:r w:rsidR="014982BF" w:rsidRPr="52461F74">
        <w:rPr>
          <w:rFonts w:ascii="Calibri" w:eastAsiaTheme="minorEastAsia" w:hAnsi="Calibri" w:cs="Calibri"/>
          <w:sz w:val="24"/>
          <w:szCs w:val="24"/>
        </w:rPr>
        <w:t>.</w:t>
      </w:r>
      <w:r w:rsidRPr="52461F74">
        <w:rPr>
          <w:rFonts w:ascii="Calibri" w:eastAsiaTheme="minorEastAsia" w:hAnsi="Calibri" w:cs="Calibri"/>
          <w:sz w:val="24"/>
          <w:szCs w:val="24"/>
        </w:rPr>
        <w:t xml:space="preserve"> </w:t>
      </w:r>
      <w:r w:rsidR="74564589" w:rsidRPr="52461F74">
        <w:rPr>
          <w:rFonts w:ascii="Calibri" w:eastAsiaTheme="minorEastAsia" w:hAnsi="Calibri" w:cs="Calibri"/>
          <w:sz w:val="24"/>
          <w:szCs w:val="24"/>
        </w:rPr>
        <w:t>The</w:t>
      </w:r>
      <w:r w:rsidRPr="52461F74">
        <w:rPr>
          <w:rFonts w:ascii="Calibri" w:eastAsiaTheme="minorEastAsia" w:hAnsi="Calibri" w:cs="Calibri"/>
          <w:sz w:val="24"/>
          <w:szCs w:val="24"/>
        </w:rPr>
        <w:t xml:space="preserve"> initial score relationship between greenspace and SIMD </w:t>
      </w:r>
      <w:r w:rsidR="76E8C6A0" w:rsidRPr="52461F74">
        <w:rPr>
          <w:rFonts w:ascii="Calibri" w:eastAsiaTheme="minorEastAsia" w:hAnsi="Calibri" w:cs="Calibri"/>
          <w:sz w:val="24"/>
          <w:szCs w:val="24"/>
        </w:rPr>
        <w:t>was</w:t>
      </w:r>
      <w:r w:rsidRPr="52461F74">
        <w:rPr>
          <w:rFonts w:ascii="Calibri" w:eastAsiaTheme="minorEastAsia" w:hAnsi="Calibri" w:cs="Calibri"/>
          <w:sz w:val="24"/>
          <w:szCs w:val="24"/>
        </w:rPr>
        <w:t xml:space="preserve"> 9%</w:t>
      </w:r>
      <w:r w:rsidR="3B022E6C" w:rsidRPr="52461F74">
        <w:rPr>
          <w:rFonts w:ascii="Calibri" w:eastAsiaTheme="minorEastAsia" w:hAnsi="Calibri" w:cs="Calibri"/>
          <w:sz w:val="24"/>
          <w:szCs w:val="24"/>
        </w:rPr>
        <w:t>,</w:t>
      </w:r>
      <w:r w:rsidRPr="52461F74">
        <w:rPr>
          <w:rFonts w:ascii="Calibri" w:eastAsiaTheme="minorEastAsia" w:hAnsi="Calibri" w:cs="Calibri"/>
          <w:sz w:val="24"/>
          <w:szCs w:val="24"/>
        </w:rPr>
        <w:t xml:space="preserve"> </w:t>
      </w:r>
      <w:r w:rsidR="7A0C8D17" w:rsidRPr="52461F74">
        <w:rPr>
          <w:rFonts w:ascii="Calibri" w:eastAsia="Calibri" w:hAnsi="Calibri" w:cs="Calibri"/>
          <w:sz w:val="24"/>
          <w:szCs w:val="24"/>
        </w:rPr>
        <w:t>and the relationship between greenspace and flood risk potential was -18%.</w:t>
      </w:r>
      <w:r w:rsidRPr="52461F74">
        <w:rPr>
          <w:rFonts w:ascii="Calibri" w:eastAsiaTheme="minorEastAsia" w:hAnsi="Calibri" w:cs="Calibri"/>
          <w:sz w:val="24"/>
          <w:szCs w:val="24"/>
        </w:rPr>
        <w:t xml:space="preserve"> </w:t>
      </w:r>
      <w:r w:rsidR="1BFD30AC" w:rsidRPr="52461F74">
        <w:rPr>
          <w:rFonts w:ascii="Calibri" w:eastAsia="Calibri" w:hAnsi="Calibri" w:cs="Calibri"/>
          <w:sz w:val="24"/>
          <w:szCs w:val="24"/>
        </w:rPr>
        <w:t>After weighting, these scores improved to 15% and -28% respectively.</w:t>
      </w:r>
      <w:r w:rsidRPr="52461F74">
        <w:rPr>
          <w:rFonts w:ascii="Calibri" w:eastAsiaTheme="minorEastAsia" w:hAnsi="Calibri" w:cs="Calibri"/>
          <w:sz w:val="24"/>
          <w:szCs w:val="24"/>
        </w:rPr>
        <w:t xml:space="preserve"> However, </w:t>
      </w:r>
      <w:r w:rsidR="49E8C2C7" w:rsidRPr="52461F74">
        <w:rPr>
          <w:rFonts w:ascii="Calibri" w:eastAsia="Calibri" w:hAnsi="Calibri" w:cs="Calibri"/>
          <w:sz w:val="24"/>
          <w:szCs w:val="24"/>
        </w:rPr>
        <w:t>the model</w:t>
      </w:r>
      <w:r w:rsidRPr="52461F74">
        <w:rPr>
          <w:rFonts w:ascii="Calibri" w:eastAsiaTheme="minorEastAsia" w:hAnsi="Calibri" w:cs="Calibri"/>
          <w:sz w:val="24"/>
          <w:szCs w:val="24"/>
        </w:rPr>
        <w:t xml:space="preserve"> reveal</w:t>
      </w:r>
      <w:r w:rsidR="7B7ECEDA" w:rsidRPr="52461F74">
        <w:rPr>
          <w:rFonts w:ascii="Calibri" w:eastAsiaTheme="minorEastAsia" w:hAnsi="Calibri" w:cs="Calibri"/>
          <w:sz w:val="24"/>
          <w:szCs w:val="24"/>
        </w:rPr>
        <w:t xml:space="preserve">s </w:t>
      </w:r>
      <w:r w:rsidRPr="52461F74">
        <w:rPr>
          <w:rFonts w:ascii="Calibri" w:eastAsiaTheme="minorEastAsia" w:hAnsi="Calibri" w:cs="Calibri"/>
          <w:sz w:val="24"/>
          <w:szCs w:val="24"/>
        </w:rPr>
        <w:t xml:space="preserve">weak explanatory power for the SIMD </w:t>
      </w:r>
      <w:r w:rsidR="5F9C7D99" w:rsidRPr="52461F74">
        <w:rPr>
          <w:rFonts w:ascii="Calibri" w:eastAsiaTheme="minorEastAsia" w:hAnsi="Calibri" w:cs="Calibri"/>
          <w:sz w:val="24"/>
          <w:szCs w:val="24"/>
        </w:rPr>
        <w:t xml:space="preserve">as it </w:t>
      </w:r>
      <w:r w:rsidRPr="52461F74">
        <w:rPr>
          <w:rFonts w:ascii="Calibri" w:eastAsiaTheme="minorEastAsia" w:hAnsi="Calibri" w:cs="Calibri"/>
          <w:sz w:val="24"/>
          <w:szCs w:val="24"/>
        </w:rPr>
        <w:t xml:space="preserve">only explains </w:t>
      </w:r>
      <w:r w:rsidR="0308B45B" w:rsidRPr="52461F74">
        <w:rPr>
          <w:rFonts w:ascii="Calibri" w:eastAsiaTheme="minorEastAsia" w:hAnsi="Calibri" w:cs="Calibri"/>
          <w:sz w:val="24"/>
          <w:szCs w:val="24"/>
        </w:rPr>
        <w:t>7.09</w:t>
      </w:r>
      <w:r w:rsidRPr="52461F74">
        <w:rPr>
          <w:rFonts w:ascii="Calibri" w:eastAsiaTheme="minorEastAsia" w:hAnsi="Calibri" w:cs="Calibri"/>
          <w:sz w:val="24"/>
          <w:szCs w:val="24"/>
        </w:rPr>
        <w:t xml:space="preserve">% of the variance in </w:t>
      </w:r>
      <w:r w:rsidR="37042A9F" w:rsidRPr="52461F74">
        <w:rPr>
          <w:rFonts w:ascii="Calibri" w:eastAsiaTheme="minorEastAsia" w:hAnsi="Calibri" w:cs="Calibri"/>
          <w:sz w:val="24"/>
          <w:szCs w:val="24"/>
        </w:rPr>
        <w:t xml:space="preserve">the </w:t>
      </w:r>
      <w:r w:rsidRPr="52461F74">
        <w:rPr>
          <w:rFonts w:ascii="Calibri" w:eastAsiaTheme="minorEastAsia" w:hAnsi="Calibri" w:cs="Calibri"/>
          <w:sz w:val="24"/>
          <w:szCs w:val="24"/>
        </w:rPr>
        <w:t>effectiveness</w:t>
      </w:r>
      <w:r w:rsidR="281DA609" w:rsidRPr="52461F74">
        <w:rPr>
          <w:rFonts w:ascii="Calibri" w:eastAsiaTheme="minorEastAsia" w:hAnsi="Calibri" w:cs="Calibri"/>
          <w:sz w:val="24"/>
          <w:szCs w:val="24"/>
        </w:rPr>
        <w:t xml:space="preserve"> of greenspace</w:t>
      </w:r>
      <w:commentRangeStart w:id="56"/>
      <w:r w:rsidRPr="52461F74">
        <w:rPr>
          <w:rFonts w:ascii="Calibri" w:eastAsiaTheme="minorEastAsia" w:hAnsi="Calibri" w:cs="Calibri"/>
          <w:sz w:val="24"/>
          <w:szCs w:val="24"/>
        </w:rPr>
        <w:t>.</w:t>
      </w:r>
      <w:commentRangeEnd w:id="56"/>
      <w:r>
        <w:rPr>
          <w:rStyle w:val="CommentReference"/>
        </w:rPr>
        <w:commentReference w:id="56"/>
      </w:r>
      <w:r w:rsidRPr="52461F74">
        <w:rPr>
          <w:rFonts w:ascii="Calibri" w:eastAsiaTheme="minorEastAsia" w:hAnsi="Calibri" w:cs="Calibri"/>
          <w:sz w:val="24"/>
          <w:szCs w:val="24"/>
        </w:rPr>
        <w:t xml:space="preserve"> Furthermore, the p-value of 0.155 suggests that the results are not statistically significant, implying a 15.5% probability that the observed associations are due to random chance rather than a true relationship. This shows the complexity of the factors involved in flood management and emphasises the need for more thorough study.</w:t>
      </w:r>
    </w:p>
    <w:p w14:paraId="5F26E6BF" w14:textId="1A0200E0" w:rsidR="255B7748" w:rsidRDefault="255B7748" w:rsidP="255B7748">
      <w:pPr>
        <w:spacing w:line="360" w:lineRule="auto"/>
        <w:contextualSpacing/>
        <w:jc w:val="both"/>
        <w:rPr>
          <w:rFonts w:ascii="Calibri" w:eastAsiaTheme="minorEastAsia" w:hAnsi="Calibri" w:cs="Calibri"/>
          <w:sz w:val="24"/>
          <w:szCs w:val="24"/>
        </w:rPr>
      </w:pPr>
    </w:p>
    <w:p w14:paraId="06696FBD" w14:textId="1F4A1F94" w:rsidR="72DF9382" w:rsidRDefault="19BE4FFB" w:rsidP="1D14E3C1">
      <w:pPr>
        <w:spacing w:line="360" w:lineRule="auto"/>
        <w:contextualSpacing/>
        <w:jc w:val="both"/>
        <w:rPr>
          <w:rFonts w:ascii="Calibri" w:eastAsiaTheme="minorEastAsia" w:hAnsi="Calibri" w:cs="Calibri"/>
          <w:sz w:val="24"/>
          <w:szCs w:val="24"/>
        </w:rPr>
      </w:pPr>
      <w:r w:rsidRPr="1D14E3C1">
        <w:rPr>
          <w:rFonts w:ascii="Calibri" w:eastAsia="Calibri" w:hAnsi="Calibri" w:cs="Calibri"/>
          <w:sz w:val="24"/>
          <w:szCs w:val="24"/>
        </w:rPr>
        <w:t xml:space="preserve">The results </w:t>
      </w:r>
      <w:r w:rsidR="08FF54E3" w:rsidRPr="1D14E3C1">
        <w:rPr>
          <w:rFonts w:ascii="Calibri" w:eastAsia="Calibri" w:hAnsi="Calibri" w:cs="Calibri"/>
          <w:sz w:val="24"/>
          <w:szCs w:val="24"/>
        </w:rPr>
        <w:t>suggest</w:t>
      </w:r>
      <w:r w:rsidRPr="1D14E3C1">
        <w:rPr>
          <w:rFonts w:ascii="Calibri" w:eastAsia="Calibri" w:hAnsi="Calibri" w:cs="Calibri"/>
          <w:sz w:val="24"/>
          <w:szCs w:val="24"/>
        </w:rPr>
        <w:t xml:space="preserve"> that greenspaces with higher vegetation cover and better connectivity tend to perform better in reducing flood risks.</w:t>
      </w:r>
      <w:r w:rsidR="2D86068B" w:rsidRPr="1D14E3C1">
        <w:rPr>
          <w:rFonts w:ascii="Calibri" w:eastAsiaTheme="minorEastAsia" w:hAnsi="Calibri" w:cs="Calibri"/>
          <w:sz w:val="24"/>
          <w:szCs w:val="24"/>
        </w:rPr>
        <w:t xml:space="preserve"> </w:t>
      </w:r>
      <w:r w:rsidR="556D0C0A" w:rsidRPr="1D14E3C1">
        <w:rPr>
          <w:rFonts w:ascii="Calibri" w:eastAsia="Calibri" w:hAnsi="Calibri" w:cs="Calibri"/>
          <w:sz w:val="24"/>
          <w:szCs w:val="24"/>
        </w:rPr>
        <w:t>The linear regression analysis reveal</w:t>
      </w:r>
      <w:r w:rsidR="1A445355" w:rsidRPr="1D14E3C1">
        <w:rPr>
          <w:rFonts w:ascii="Calibri" w:eastAsia="Calibri" w:hAnsi="Calibri" w:cs="Calibri"/>
          <w:sz w:val="24"/>
          <w:szCs w:val="24"/>
        </w:rPr>
        <w:t>s</w:t>
      </w:r>
      <w:r w:rsidR="556D0C0A" w:rsidRPr="1D14E3C1">
        <w:rPr>
          <w:rFonts w:ascii="Calibri" w:eastAsia="Calibri" w:hAnsi="Calibri" w:cs="Calibri"/>
          <w:sz w:val="24"/>
          <w:szCs w:val="24"/>
        </w:rPr>
        <w:t xml:space="preserve"> a negative co</w:t>
      </w:r>
      <w:r w:rsidR="77FB3280" w:rsidRPr="1D14E3C1">
        <w:rPr>
          <w:rFonts w:ascii="Calibri" w:eastAsia="Calibri" w:hAnsi="Calibri" w:cs="Calibri"/>
          <w:sz w:val="24"/>
          <w:szCs w:val="24"/>
        </w:rPr>
        <w:t>efficient</w:t>
      </w:r>
      <w:r w:rsidR="556D0C0A" w:rsidRPr="1D14E3C1">
        <w:rPr>
          <w:rFonts w:ascii="Calibri" w:eastAsia="Calibri" w:hAnsi="Calibri" w:cs="Calibri"/>
          <w:sz w:val="24"/>
          <w:szCs w:val="24"/>
        </w:rPr>
        <w:t xml:space="preserve"> of -49% between land cover and flood risk potential, </w:t>
      </w:r>
      <w:r w:rsidR="5490061C" w:rsidRPr="1D14E3C1">
        <w:rPr>
          <w:rFonts w:ascii="Calibri" w:eastAsia="Calibri" w:hAnsi="Calibri" w:cs="Calibri"/>
          <w:sz w:val="24"/>
          <w:szCs w:val="24"/>
        </w:rPr>
        <w:t xml:space="preserve">which is the only significant variable, </w:t>
      </w:r>
      <w:r w:rsidR="556D0C0A" w:rsidRPr="1D14E3C1">
        <w:rPr>
          <w:rFonts w:ascii="Calibri" w:eastAsia="Calibri" w:hAnsi="Calibri" w:cs="Calibri"/>
          <w:sz w:val="24"/>
          <w:szCs w:val="24"/>
        </w:rPr>
        <w:t>indicating that greater vegetation cover leads to lower flood risk.</w:t>
      </w:r>
      <w:r w:rsidR="0BCF7258" w:rsidRPr="1D14E3C1">
        <w:rPr>
          <w:rFonts w:ascii="Calibri" w:eastAsia="Calibri" w:hAnsi="Calibri" w:cs="Calibri"/>
          <w:sz w:val="24"/>
          <w:szCs w:val="24"/>
        </w:rPr>
        <w:t xml:space="preserve"> </w:t>
      </w:r>
    </w:p>
    <w:p w14:paraId="7EA14262" w14:textId="458CE53F" w:rsidR="1D14E3C1" w:rsidRDefault="1D14E3C1" w:rsidP="1D14E3C1">
      <w:pPr>
        <w:spacing w:line="360" w:lineRule="auto"/>
        <w:contextualSpacing/>
        <w:jc w:val="both"/>
        <w:rPr>
          <w:rFonts w:ascii="Calibri" w:eastAsia="Calibri" w:hAnsi="Calibri" w:cs="Calibri"/>
          <w:sz w:val="24"/>
          <w:szCs w:val="24"/>
        </w:rPr>
      </w:pPr>
    </w:p>
    <w:p w14:paraId="7D2682D3" w14:textId="7591153E" w:rsidR="190D438B" w:rsidRDefault="190D438B" w:rsidP="255B7748">
      <w:pPr>
        <w:spacing w:line="360" w:lineRule="auto"/>
        <w:contextualSpacing/>
        <w:jc w:val="both"/>
        <w:rPr>
          <w:rFonts w:ascii="Calibri" w:eastAsiaTheme="minorEastAsia" w:hAnsi="Calibri" w:cs="Calibri"/>
          <w:sz w:val="24"/>
          <w:szCs w:val="24"/>
        </w:rPr>
      </w:pPr>
      <w:r w:rsidRPr="255B7748">
        <w:rPr>
          <w:rFonts w:ascii="Calibri" w:eastAsiaTheme="minorEastAsia" w:hAnsi="Calibri" w:cs="Calibri"/>
          <w:sz w:val="24"/>
          <w:szCs w:val="24"/>
        </w:rPr>
        <w:t>I</w:t>
      </w:r>
      <w:r w:rsidR="19980B6C" w:rsidRPr="255B7748">
        <w:rPr>
          <w:rFonts w:ascii="Calibri" w:eastAsiaTheme="minorEastAsia" w:hAnsi="Calibri" w:cs="Calibri"/>
          <w:sz w:val="24"/>
          <w:szCs w:val="24"/>
        </w:rPr>
        <w:t>t is important to note that the analys</w:t>
      </w:r>
      <w:r w:rsidR="19031A5F" w:rsidRPr="255B7748">
        <w:rPr>
          <w:rFonts w:ascii="Calibri" w:eastAsiaTheme="minorEastAsia" w:hAnsi="Calibri" w:cs="Calibri"/>
          <w:sz w:val="24"/>
          <w:szCs w:val="24"/>
        </w:rPr>
        <w:t>e</w:t>
      </w:r>
      <w:r w:rsidR="19980B6C" w:rsidRPr="255B7748">
        <w:rPr>
          <w:rFonts w:ascii="Calibri" w:eastAsiaTheme="minorEastAsia" w:hAnsi="Calibri" w:cs="Calibri"/>
          <w:sz w:val="24"/>
          <w:szCs w:val="24"/>
        </w:rPr>
        <w:t xml:space="preserve">s found </w:t>
      </w:r>
      <w:r w:rsidR="40B53EC8" w:rsidRPr="255B7748">
        <w:rPr>
          <w:rFonts w:ascii="Calibri" w:eastAsiaTheme="minorEastAsia" w:hAnsi="Calibri" w:cs="Calibri"/>
          <w:sz w:val="24"/>
          <w:szCs w:val="24"/>
        </w:rPr>
        <w:t>minimal differences</w:t>
      </w:r>
      <w:r w:rsidR="19980B6C" w:rsidRPr="255B7748">
        <w:rPr>
          <w:rFonts w:ascii="Calibri" w:eastAsiaTheme="minorEastAsia" w:hAnsi="Calibri" w:cs="Calibri"/>
          <w:sz w:val="24"/>
          <w:szCs w:val="24"/>
        </w:rPr>
        <w:t xml:space="preserve"> in flood risk mitigation between areas with the </w:t>
      </w:r>
      <w:r w:rsidR="12C783D4" w:rsidRPr="255B7748">
        <w:rPr>
          <w:rFonts w:ascii="Calibri" w:eastAsiaTheme="minorEastAsia" w:hAnsi="Calibri" w:cs="Calibri"/>
          <w:sz w:val="24"/>
          <w:szCs w:val="24"/>
        </w:rPr>
        <w:t>highest</w:t>
      </w:r>
      <w:r w:rsidR="19980B6C" w:rsidRPr="255B7748">
        <w:rPr>
          <w:rFonts w:ascii="Calibri" w:eastAsiaTheme="minorEastAsia" w:hAnsi="Calibri" w:cs="Calibri"/>
          <w:sz w:val="24"/>
          <w:szCs w:val="24"/>
        </w:rPr>
        <w:t xml:space="preserve"> and l</w:t>
      </w:r>
      <w:r w:rsidR="7725BF60" w:rsidRPr="255B7748">
        <w:rPr>
          <w:rFonts w:ascii="Calibri" w:eastAsiaTheme="minorEastAsia" w:hAnsi="Calibri" w:cs="Calibri"/>
          <w:sz w:val="24"/>
          <w:szCs w:val="24"/>
        </w:rPr>
        <w:t>owest</w:t>
      </w:r>
      <w:r w:rsidR="19980B6C" w:rsidRPr="255B7748">
        <w:rPr>
          <w:rFonts w:ascii="Calibri" w:eastAsiaTheme="minorEastAsia" w:hAnsi="Calibri" w:cs="Calibri"/>
          <w:sz w:val="24"/>
          <w:szCs w:val="24"/>
        </w:rPr>
        <w:t xml:space="preserve"> levels of deprivation. This could be explained by </w:t>
      </w:r>
      <w:r w:rsidR="19980B6C" w:rsidRPr="255B7748">
        <w:rPr>
          <w:rFonts w:ascii="Calibri" w:eastAsiaTheme="minorEastAsia" w:hAnsi="Calibri" w:cs="Calibri"/>
          <w:sz w:val="24"/>
          <w:szCs w:val="24"/>
        </w:rPr>
        <w:lastRenderedPageBreak/>
        <w:t>Edinburgh's profusion of greenspaces, which make up about 49% of the total area</w:t>
      </w:r>
      <w:r w:rsidR="5C98E41F" w:rsidRPr="255B7748">
        <w:rPr>
          <w:rFonts w:ascii="Calibri" w:eastAsiaTheme="minorEastAsia" w:hAnsi="Calibri" w:cs="Calibri"/>
          <w:sz w:val="24"/>
          <w:szCs w:val="24"/>
        </w:rPr>
        <w:t xml:space="preserve"> in the city (</w:t>
      </w:r>
      <w:r w:rsidR="3AA7AD3F" w:rsidRPr="255B7748">
        <w:rPr>
          <w:rFonts w:ascii="Calibri" w:eastAsiaTheme="minorEastAsia" w:hAnsi="Calibri" w:cs="Calibri"/>
          <w:sz w:val="24"/>
          <w:szCs w:val="24"/>
        </w:rPr>
        <w:t>BBC, 2017</w:t>
      </w:r>
      <w:r w:rsidR="5C98E41F" w:rsidRPr="255B7748">
        <w:rPr>
          <w:rFonts w:ascii="Calibri" w:eastAsiaTheme="minorEastAsia" w:hAnsi="Calibri" w:cs="Calibri"/>
          <w:sz w:val="24"/>
          <w:szCs w:val="24"/>
        </w:rPr>
        <w:t>)</w:t>
      </w:r>
      <w:r w:rsidR="19980B6C" w:rsidRPr="255B7748">
        <w:rPr>
          <w:rFonts w:ascii="Calibri" w:eastAsiaTheme="minorEastAsia" w:hAnsi="Calibri" w:cs="Calibri"/>
          <w:sz w:val="24"/>
          <w:szCs w:val="24"/>
        </w:rPr>
        <w:t xml:space="preserve">. </w:t>
      </w:r>
      <w:r w:rsidR="2321E2E1" w:rsidRPr="255B7748">
        <w:rPr>
          <w:rFonts w:ascii="Calibri" w:eastAsiaTheme="minorEastAsia" w:hAnsi="Calibri" w:cs="Calibri"/>
          <w:sz w:val="24"/>
          <w:szCs w:val="24"/>
        </w:rPr>
        <w:t>A more consistent degree of flood resistance across different socioeconomic strata is likely a result of this vast network of greenspaces.</w:t>
      </w:r>
      <w:r w:rsidR="4B258D7E" w:rsidRPr="255B7748">
        <w:rPr>
          <w:rFonts w:ascii="Calibri" w:eastAsiaTheme="minorEastAsia" w:hAnsi="Calibri" w:cs="Calibri"/>
          <w:sz w:val="24"/>
          <w:szCs w:val="24"/>
        </w:rPr>
        <w:t xml:space="preserve"> </w:t>
      </w:r>
      <w:r w:rsidR="6E3F5E56" w:rsidRPr="255B7748">
        <w:rPr>
          <w:rFonts w:ascii="Calibri" w:eastAsiaTheme="minorEastAsia" w:hAnsi="Calibri" w:cs="Calibri"/>
          <w:sz w:val="24"/>
          <w:szCs w:val="24"/>
        </w:rPr>
        <w:t>Additionally, the small sample size in this study limits the ability to detect more nuanced variations. Furthermore, Edinburgh is generally less deprived compared to other urban areas, which could account for the limited disparities observed.</w:t>
      </w:r>
    </w:p>
    <w:p w14:paraId="28CC5C8C" w14:textId="726A7C0E" w:rsidR="255B7748" w:rsidRDefault="255B7748" w:rsidP="255B7748">
      <w:pPr>
        <w:spacing w:line="360" w:lineRule="auto"/>
        <w:contextualSpacing/>
        <w:jc w:val="both"/>
        <w:rPr>
          <w:rFonts w:ascii="Calibri" w:eastAsiaTheme="minorEastAsia" w:hAnsi="Calibri" w:cs="Calibri"/>
          <w:sz w:val="24"/>
          <w:szCs w:val="24"/>
        </w:rPr>
      </w:pPr>
    </w:p>
    <w:p w14:paraId="6E663ADE" w14:textId="5C1B66C9" w:rsidR="5BC0B909" w:rsidRPr="00EF6FC6" w:rsidRDefault="77D7B1F3" w:rsidP="72DF9382">
      <w:pPr>
        <w:spacing w:line="360" w:lineRule="auto"/>
        <w:contextualSpacing/>
        <w:jc w:val="both"/>
        <w:rPr>
          <w:rFonts w:ascii="Calibri" w:eastAsiaTheme="minorEastAsia" w:hAnsi="Calibri" w:cs="Calibri"/>
          <w:sz w:val="24"/>
          <w:szCs w:val="24"/>
        </w:rPr>
      </w:pPr>
      <w:r w:rsidRPr="1D14E3C1">
        <w:rPr>
          <w:rFonts w:ascii="Calibri" w:eastAsiaTheme="minorEastAsia" w:hAnsi="Calibri" w:cs="Calibri"/>
          <w:sz w:val="24"/>
          <w:szCs w:val="24"/>
        </w:rPr>
        <w:t xml:space="preserve">Future research should </w:t>
      </w:r>
      <w:r w:rsidR="55BEBD3F" w:rsidRPr="1D14E3C1">
        <w:rPr>
          <w:rFonts w:ascii="Calibri" w:eastAsiaTheme="minorEastAsia" w:hAnsi="Calibri" w:cs="Calibri"/>
          <w:sz w:val="24"/>
          <w:szCs w:val="24"/>
        </w:rPr>
        <w:t>expand</w:t>
      </w:r>
      <w:r w:rsidRPr="1D14E3C1">
        <w:rPr>
          <w:rFonts w:ascii="Calibri" w:eastAsiaTheme="minorEastAsia" w:hAnsi="Calibri" w:cs="Calibri"/>
          <w:sz w:val="24"/>
          <w:szCs w:val="24"/>
        </w:rPr>
        <w:t xml:space="preserve"> the sample size in Edinburgh</w:t>
      </w:r>
      <w:r w:rsidR="362DBCBD" w:rsidRPr="1D14E3C1">
        <w:rPr>
          <w:rFonts w:ascii="Calibri" w:eastAsia="Calibri" w:hAnsi="Calibri" w:cs="Calibri"/>
          <w:sz w:val="24"/>
          <w:szCs w:val="24"/>
        </w:rPr>
        <w:t xml:space="preserve"> and conduct similar analyses in cities with less greenspace </w:t>
      </w:r>
      <w:r w:rsidRPr="1D14E3C1">
        <w:rPr>
          <w:rFonts w:ascii="Calibri" w:eastAsiaTheme="minorEastAsia" w:hAnsi="Calibri" w:cs="Calibri"/>
          <w:sz w:val="24"/>
          <w:szCs w:val="24"/>
        </w:rPr>
        <w:t>to further investigate our findings</w:t>
      </w:r>
      <w:r w:rsidR="416C9B93" w:rsidRPr="1D14E3C1">
        <w:rPr>
          <w:rFonts w:ascii="Calibri" w:eastAsiaTheme="minorEastAsia" w:hAnsi="Calibri" w:cs="Calibri"/>
          <w:sz w:val="24"/>
          <w:szCs w:val="24"/>
        </w:rPr>
        <w:t>, f</w:t>
      </w:r>
      <w:r w:rsidRPr="1D14E3C1">
        <w:rPr>
          <w:rFonts w:ascii="Calibri" w:eastAsiaTheme="minorEastAsia" w:hAnsi="Calibri" w:cs="Calibri"/>
          <w:sz w:val="24"/>
          <w:szCs w:val="24"/>
        </w:rPr>
        <w:t>or instance, Glasgow has about 3</w:t>
      </w:r>
      <w:r w:rsidR="5F7DBA88" w:rsidRPr="1D14E3C1">
        <w:rPr>
          <w:rFonts w:ascii="Calibri" w:eastAsiaTheme="minorEastAsia" w:hAnsi="Calibri" w:cs="Calibri"/>
          <w:sz w:val="24"/>
          <w:szCs w:val="24"/>
        </w:rPr>
        <w:t>2</w:t>
      </w:r>
      <w:r w:rsidRPr="1D14E3C1">
        <w:rPr>
          <w:rFonts w:ascii="Calibri" w:eastAsiaTheme="minorEastAsia" w:hAnsi="Calibri" w:cs="Calibri"/>
          <w:sz w:val="24"/>
          <w:szCs w:val="24"/>
        </w:rPr>
        <w:t>%</w:t>
      </w:r>
      <w:r w:rsidR="193505EB" w:rsidRPr="1D14E3C1">
        <w:rPr>
          <w:rFonts w:ascii="Calibri" w:eastAsiaTheme="minorEastAsia" w:hAnsi="Calibri" w:cs="Calibri"/>
          <w:sz w:val="24"/>
          <w:szCs w:val="24"/>
        </w:rPr>
        <w:t xml:space="preserve"> greenspace</w:t>
      </w:r>
      <w:r w:rsidRPr="1D14E3C1">
        <w:rPr>
          <w:rFonts w:ascii="Calibri" w:eastAsiaTheme="minorEastAsia" w:hAnsi="Calibri" w:cs="Calibri"/>
          <w:sz w:val="24"/>
          <w:szCs w:val="24"/>
        </w:rPr>
        <w:t xml:space="preserve"> and Dundee </w:t>
      </w:r>
      <w:r w:rsidR="22AA9102" w:rsidRPr="1D14E3C1">
        <w:rPr>
          <w:rFonts w:ascii="Calibri" w:eastAsiaTheme="minorEastAsia" w:hAnsi="Calibri" w:cs="Calibri"/>
          <w:sz w:val="24"/>
          <w:szCs w:val="24"/>
        </w:rPr>
        <w:t xml:space="preserve">has </w:t>
      </w:r>
      <w:r w:rsidRPr="1D14E3C1">
        <w:rPr>
          <w:rFonts w:ascii="Calibri" w:eastAsiaTheme="minorEastAsia" w:hAnsi="Calibri" w:cs="Calibri"/>
          <w:sz w:val="24"/>
          <w:szCs w:val="24"/>
        </w:rPr>
        <w:t xml:space="preserve">approximately </w:t>
      </w:r>
      <w:r w:rsidR="27196010" w:rsidRPr="1D14E3C1">
        <w:rPr>
          <w:rFonts w:ascii="Calibri" w:eastAsiaTheme="minorEastAsia" w:hAnsi="Calibri" w:cs="Calibri"/>
          <w:sz w:val="24"/>
          <w:szCs w:val="24"/>
        </w:rPr>
        <w:t>41</w:t>
      </w:r>
      <w:r w:rsidRPr="1D14E3C1">
        <w:rPr>
          <w:rFonts w:ascii="Calibri" w:eastAsiaTheme="minorEastAsia" w:hAnsi="Calibri" w:cs="Calibri"/>
          <w:sz w:val="24"/>
          <w:szCs w:val="24"/>
        </w:rPr>
        <w:t>%</w:t>
      </w:r>
      <w:r w:rsidR="6688DAC0" w:rsidRPr="1D14E3C1">
        <w:rPr>
          <w:rFonts w:ascii="Calibri" w:eastAsiaTheme="minorEastAsia" w:hAnsi="Calibri" w:cs="Calibri"/>
          <w:sz w:val="24"/>
          <w:szCs w:val="24"/>
        </w:rPr>
        <w:t xml:space="preserve"> (</w:t>
      </w:r>
      <w:r w:rsidR="511A0354" w:rsidRPr="1D14E3C1">
        <w:rPr>
          <w:rFonts w:ascii="Calibri" w:eastAsiaTheme="minorEastAsia" w:hAnsi="Calibri" w:cs="Calibri"/>
          <w:sz w:val="24"/>
          <w:szCs w:val="24"/>
        </w:rPr>
        <w:t xml:space="preserve">BBC, 2017; </w:t>
      </w:r>
      <w:r w:rsidR="6688DAC0" w:rsidRPr="1D14E3C1">
        <w:rPr>
          <w:rFonts w:ascii="Calibri" w:eastAsiaTheme="minorEastAsia" w:hAnsi="Calibri" w:cs="Calibri"/>
          <w:sz w:val="24"/>
          <w:szCs w:val="24"/>
        </w:rPr>
        <w:t xml:space="preserve">Dundee </w:t>
      </w:r>
      <w:r w:rsidR="7FF3A314" w:rsidRPr="1D14E3C1">
        <w:rPr>
          <w:rFonts w:ascii="Calibri" w:eastAsiaTheme="minorEastAsia" w:hAnsi="Calibri" w:cs="Calibri"/>
          <w:sz w:val="24"/>
          <w:szCs w:val="24"/>
        </w:rPr>
        <w:t>C</w:t>
      </w:r>
      <w:r w:rsidR="6688DAC0" w:rsidRPr="1D14E3C1">
        <w:rPr>
          <w:rFonts w:ascii="Calibri" w:eastAsiaTheme="minorEastAsia" w:hAnsi="Calibri" w:cs="Calibri"/>
          <w:sz w:val="24"/>
          <w:szCs w:val="24"/>
        </w:rPr>
        <w:t xml:space="preserve">ity </w:t>
      </w:r>
      <w:r w:rsidR="5AAD21A1" w:rsidRPr="1D14E3C1">
        <w:rPr>
          <w:rFonts w:ascii="Calibri" w:eastAsiaTheme="minorEastAsia" w:hAnsi="Calibri" w:cs="Calibri"/>
          <w:sz w:val="24"/>
          <w:szCs w:val="24"/>
        </w:rPr>
        <w:t>C</w:t>
      </w:r>
      <w:r w:rsidR="6688DAC0" w:rsidRPr="1D14E3C1">
        <w:rPr>
          <w:rFonts w:ascii="Calibri" w:eastAsiaTheme="minorEastAsia" w:hAnsi="Calibri" w:cs="Calibri"/>
          <w:sz w:val="24"/>
          <w:szCs w:val="24"/>
        </w:rPr>
        <w:t>ouncil</w:t>
      </w:r>
      <w:r w:rsidR="480231B7" w:rsidRPr="1D14E3C1">
        <w:rPr>
          <w:rFonts w:ascii="Calibri" w:eastAsiaTheme="minorEastAsia" w:hAnsi="Calibri" w:cs="Calibri"/>
          <w:sz w:val="24"/>
          <w:szCs w:val="24"/>
        </w:rPr>
        <w:t>, 2024)</w:t>
      </w:r>
      <w:r w:rsidRPr="1D14E3C1">
        <w:rPr>
          <w:rFonts w:ascii="Calibri" w:eastAsiaTheme="minorEastAsia" w:hAnsi="Calibri" w:cs="Calibri"/>
          <w:sz w:val="24"/>
          <w:szCs w:val="24"/>
        </w:rPr>
        <w:t xml:space="preserve">. </w:t>
      </w:r>
      <w:r w:rsidR="7093D8C6" w:rsidRPr="1D14E3C1">
        <w:rPr>
          <w:rFonts w:ascii="Calibri" w:eastAsiaTheme="minorEastAsia" w:hAnsi="Calibri" w:cs="Calibri"/>
          <w:sz w:val="24"/>
          <w:szCs w:val="24"/>
        </w:rPr>
        <w:t>Looking at different cities in approximate regions can identify effective tactics that can be modified for Edinburgh and encourage cooperation amongst municipalities to tackle common issues.</w:t>
      </w:r>
      <w:r w:rsidR="79BA4985" w:rsidRPr="1D14E3C1">
        <w:rPr>
          <w:rFonts w:ascii="Calibri" w:eastAsiaTheme="minorEastAsia" w:hAnsi="Calibri" w:cs="Calibri"/>
          <w:sz w:val="24"/>
          <w:szCs w:val="24"/>
        </w:rPr>
        <w:t xml:space="preserve"> </w:t>
      </w:r>
      <w:r w:rsidR="68DD15DE" w:rsidRPr="1D14E3C1">
        <w:rPr>
          <w:rFonts w:ascii="Calibri" w:eastAsiaTheme="minorEastAsia" w:hAnsi="Calibri" w:cs="Calibri"/>
          <w:sz w:val="24"/>
          <w:szCs w:val="24"/>
        </w:rPr>
        <w:t>Moreover, c</w:t>
      </w:r>
      <w:r w:rsidR="23FC44BB" w:rsidRPr="1D14E3C1">
        <w:rPr>
          <w:rFonts w:ascii="Calibri" w:eastAsiaTheme="minorEastAsia" w:hAnsi="Calibri" w:cs="Calibri"/>
          <w:sz w:val="24"/>
          <w:szCs w:val="24"/>
        </w:rPr>
        <w:t xml:space="preserve">ollaborating with local communities to monitor and </w:t>
      </w:r>
      <w:r w:rsidR="630703FA" w:rsidRPr="1D14E3C1">
        <w:rPr>
          <w:rFonts w:ascii="Calibri" w:eastAsiaTheme="minorEastAsia" w:hAnsi="Calibri" w:cs="Calibri"/>
          <w:sz w:val="24"/>
          <w:szCs w:val="24"/>
        </w:rPr>
        <w:t>assess</w:t>
      </w:r>
      <w:r w:rsidR="23FC44BB" w:rsidRPr="1D14E3C1">
        <w:rPr>
          <w:rFonts w:ascii="Calibri" w:eastAsiaTheme="minorEastAsia" w:hAnsi="Calibri" w:cs="Calibri"/>
          <w:sz w:val="24"/>
          <w:szCs w:val="24"/>
        </w:rPr>
        <w:t xml:space="preserve"> the performance of these greenspaces over time will be </w:t>
      </w:r>
      <w:r w:rsidR="4F191471" w:rsidRPr="1D14E3C1">
        <w:rPr>
          <w:rFonts w:ascii="Calibri" w:eastAsiaTheme="minorEastAsia" w:hAnsi="Calibri" w:cs="Calibri"/>
          <w:sz w:val="24"/>
          <w:szCs w:val="24"/>
        </w:rPr>
        <w:t>vital</w:t>
      </w:r>
      <w:r w:rsidR="23FC44BB" w:rsidRPr="1D14E3C1">
        <w:rPr>
          <w:rFonts w:ascii="Calibri" w:eastAsiaTheme="minorEastAsia" w:hAnsi="Calibri" w:cs="Calibri"/>
          <w:sz w:val="24"/>
          <w:szCs w:val="24"/>
        </w:rPr>
        <w:t xml:space="preserve"> for informing policy decisions and promoting sustainable urban environments. </w:t>
      </w:r>
    </w:p>
    <w:p w14:paraId="094BDFA3" w14:textId="20975C00" w:rsidR="1D14E3C1" w:rsidRDefault="1D14E3C1"/>
    <w:p w14:paraId="600BA302" w14:textId="2B8F0953" w:rsidR="00A06F81" w:rsidRPr="00EF6FC6" w:rsidRDefault="2A4A7B82" w:rsidP="00EF6FC6">
      <w:pPr>
        <w:pStyle w:val="Headingcgs"/>
      </w:pPr>
      <w:bookmarkStart w:id="57" w:name="_Toc1126219194"/>
      <w:bookmarkStart w:id="58" w:name="_Toc183695619"/>
      <w:bookmarkStart w:id="59" w:name="_Toc184303193"/>
      <w:r>
        <w:t>Conclusion</w:t>
      </w:r>
      <w:bookmarkEnd w:id="57"/>
      <w:bookmarkEnd w:id="58"/>
      <w:bookmarkEnd w:id="59"/>
    </w:p>
    <w:p w14:paraId="4B8783FA" w14:textId="65C38169" w:rsidR="0BACC869" w:rsidRPr="00637A22" w:rsidRDefault="1CB965B5" w:rsidP="00EF6FC6">
      <w:pPr>
        <w:spacing w:line="360" w:lineRule="auto"/>
        <w:contextualSpacing/>
        <w:jc w:val="both"/>
        <w:rPr>
          <w:rFonts w:ascii="Calibri" w:eastAsia="Aptos" w:hAnsi="Calibri" w:cs="Calibri"/>
          <w:sz w:val="24"/>
          <w:szCs w:val="24"/>
        </w:rPr>
      </w:pPr>
      <w:r w:rsidRPr="00EF6FC6">
        <w:rPr>
          <w:rFonts w:ascii="Calibri" w:eastAsia="Aptos" w:hAnsi="Calibri" w:cs="Calibri"/>
          <w:sz w:val="24"/>
          <w:szCs w:val="24"/>
        </w:rPr>
        <w:t>This study has brought attention to</w:t>
      </w:r>
      <w:r w:rsidR="18F04E1B" w:rsidRPr="00EF6FC6">
        <w:rPr>
          <w:rFonts w:ascii="Calibri" w:eastAsia="Aptos" w:hAnsi="Calibri" w:cs="Calibri"/>
          <w:sz w:val="24"/>
          <w:szCs w:val="24"/>
        </w:rPr>
        <w:t xml:space="preserve"> the vital role that greenspaces play in flood management</w:t>
      </w:r>
      <w:r w:rsidRPr="00EF6FC6">
        <w:rPr>
          <w:rFonts w:ascii="Calibri" w:eastAsia="Aptos" w:hAnsi="Calibri" w:cs="Calibri"/>
          <w:sz w:val="24"/>
          <w:szCs w:val="24"/>
        </w:rPr>
        <w:t xml:space="preserve">, especially considering Edinburgh's environmental deprivation. Through an evaluation of 30 chosen greenspaces according to </w:t>
      </w:r>
      <w:r w:rsidR="68764AF7" w:rsidRPr="4F97C934">
        <w:rPr>
          <w:rFonts w:ascii="Calibri" w:eastAsia="Aptos" w:hAnsi="Calibri" w:cs="Calibri"/>
          <w:sz w:val="24"/>
          <w:szCs w:val="24"/>
        </w:rPr>
        <w:t>land</w:t>
      </w:r>
      <w:r w:rsidR="0E0F9B77" w:rsidRPr="4F97C934">
        <w:rPr>
          <w:rFonts w:ascii="Calibri" w:eastAsia="Aptos" w:hAnsi="Calibri" w:cs="Calibri"/>
          <w:sz w:val="24"/>
          <w:szCs w:val="24"/>
        </w:rPr>
        <w:t xml:space="preserve"> cover</w:t>
      </w:r>
      <w:r w:rsidRPr="00EF6FC6">
        <w:rPr>
          <w:rFonts w:ascii="Calibri" w:eastAsia="Aptos" w:hAnsi="Calibri" w:cs="Calibri"/>
          <w:sz w:val="24"/>
          <w:szCs w:val="24"/>
        </w:rPr>
        <w:t xml:space="preserve">, </w:t>
      </w:r>
      <w:r w:rsidR="57E8BEF1" w:rsidRPr="00EF6FC6">
        <w:rPr>
          <w:rFonts w:ascii="Calibri" w:eastAsia="Aptos" w:hAnsi="Calibri" w:cs="Calibri"/>
          <w:sz w:val="24"/>
          <w:szCs w:val="24"/>
        </w:rPr>
        <w:t xml:space="preserve">connectivity </w:t>
      </w:r>
      <w:r w:rsidRPr="00EF6FC6">
        <w:rPr>
          <w:rFonts w:ascii="Calibri" w:eastAsia="Aptos" w:hAnsi="Calibri" w:cs="Calibri"/>
          <w:sz w:val="24"/>
          <w:szCs w:val="24"/>
        </w:rPr>
        <w:t>and current flood defence infrastructure, the results show that well-integrated</w:t>
      </w:r>
      <w:r w:rsidRPr="00637A22">
        <w:rPr>
          <w:rFonts w:ascii="Calibri" w:eastAsia="Aptos" w:hAnsi="Calibri" w:cs="Calibri"/>
          <w:sz w:val="24"/>
          <w:szCs w:val="24"/>
        </w:rPr>
        <w:t xml:space="preserve"> greenspaces can </w:t>
      </w:r>
      <w:r w:rsidR="2516C6E1" w:rsidRPr="076D3F85">
        <w:rPr>
          <w:rFonts w:ascii="Calibri" w:eastAsia="Aptos" w:hAnsi="Calibri" w:cs="Calibri"/>
          <w:sz w:val="24"/>
          <w:szCs w:val="24"/>
        </w:rPr>
        <w:t>mitigate</w:t>
      </w:r>
      <w:r w:rsidRPr="00637A22">
        <w:rPr>
          <w:rFonts w:ascii="Calibri" w:eastAsia="Aptos" w:hAnsi="Calibri" w:cs="Calibri"/>
          <w:sz w:val="24"/>
          <w:szCs w:val="24"/>
        </w:rPr>
        <w:t xml:space="preserve"> </w:t>
      </w:r>
      <w:r w:rsidR="0FE9FFC1" w:rsidRPr="00637A22">
        <w:rPr>
          <w:rFonts w:ascii="Calibri" w:eastAsia="Aptos" w:hAnsi="Calibri" w:cs="Calibri"/>
          <w:sz w:val="24"/>
          <w:szCs w:val="24"/>
        </w:rPr>
        <w:t>flood risks</w:t>
      </w:r>
      <w:r w:rsidRPr="00637A22">
        <w:rPr>
          <w:rFonts w:ascii="Calibri" w:eastAsia="Aptos" w:hAnsi="Calibri" w:cs="Calibri"/>
          <w:sz w:val="24"/>
          <w:szCs w:val="24"/>
        </w:rPr>
        <w:t xml:space="preserve">. </w:t>
      </w:r>
      <w:r w:rsidR="491ED555" w:rsidRPr="00637A22">
        <w:rPr>
          <w:rFonts w:ascii="Calibri" w:eastAsia="Aptos" w:hAnsi="Calibri" w:cs="Calibri"/>
          <w:sz w:val="24"/>
          <w:szCs w:val="24"/>
        </w:rPr>
        <w:t xml:space="preserve">The study emphasises the importance of providing equal access to </w:t>
      </w:r>
      <w:r w:rsidR="35D54A49" w:rsidRPr="076D3F85">
        <w:rPr>
          <w:rFonts w:ascii="Calibri" w:eastAsia="Aptos" w:hAnsi="Calibri" w:cs="Calibri"/>
          <w:sz w:val="24"/>
          <w:szCs w:val="24"/>
        </w:rPr>
        <w:t>greenspaces</w:t>
      </w:r>
      <w:r w:rsidR="491ED555" w:rsidRPr="00637A22">
        <w:rPr>
          <w:rFonts w:ascii="Calibri" w:eastAsia="Aptos" w:hAnsi="Calibri" w:cs="Calibri"/>
          <w:sz w:val="24"/>
          <w:szCs w:val="24"/>
        </w:rPr>
        <w:t xml:space="preserve"> because they are essential parts of urban flood defence systems in addition to offering recreational advantages</w:t>
      </w:r>
      <w:r w:rsidRPr="00637A22">
        <w:rPr>
          <w:rFonts w:ascii="Calibri" w:eastAsia="Aptos" w:hAnsi="Calibri" w:cs="Calibri"/>
          <w:sz w:val="24"/>
          <w:szCs w:val="24"/>
        </w:rPr>
        <w:t xml:space="preserve">. </w:t>
      </w:r>
    </w:p>
    <w:p w14:paraId="583CEB3C" w14:textId="0F216EDD" w:rsidR="1D14E3C1" w:rsidRDefault="1D14E3C1" w:rsidP="1D14E3C1"/>
    <w:p w14:paraId="4C8E37C4" w14:textId="0F0AB552" w:rsidR="1D14E3C1" w:rsidRDefault="1D14E3C1">
      <w:r>
        <w:br w:type="page"/>
      </w:r>
    </w:p>
    <w:p w14:paraId="1251B7B3" w14:textId="43308981" w:rsidR="00C74324" w:rsidRPr="00723B62" w:rsidRDefault="3DDE2006" w:rsidP="00CE6F63">
      <w:pPr>
        <w:pStyle w:val="Headingcgs"/>
      </w:pPr>
      <w:bookmarkStart w:id="60" w:name="_Toc417294954"/>
      <w:bookmarkStart w:id="61" w:name="_Toc183688508"/>
      <w:bookmarkStart w:id="62" w:name="_Toc184303194"/>
      <w:r w:rsidRPr="00723B62">
        <w:lastRenderedPageBreak/>
        <w:t>References</w:t>
      </w:r>
      <w:bookmarkEnd w:id="60"/>
      <w:bookmarkEnd w:id="61"/>
      <w:bookmarkEnd w:id="62"/>
    </w:p>
    <w:p w14:paraId="14AF9DF8" w14:textId="262E1F9B" w:rsidR="71D2CFC6" w:rsidRPr="00E3366C" w:rsidRDefault="02CD63FC" w:rsidP="00E3366C">
      <w:pPr>
        <w:spacing w:line="360" w:lineRule="auto"/>
        <w:ind w:left="720" w:hanging="720"/>
        <w:contextualSpacing/>
        <w:rPr>
          <w:rFonts w:ascii="Calibri" w:hAnsi="Calibri" w:cs="Calibri"/>
          <w:sz w:val="24"/>
          <w:szCs w:val="24"/>
        </w:rPr>
      </w:pPr>
      <w:r w:rsidRPr="00E3366C">
        <w:rPr>
          <w:rFonts w:ascii="Calibri" w:hAnsi="Calibri" w:cs="Calibri"/>
          <w:sz w:val="24"/>
          <w:szCs w:val="24"/>
        </w:rPr>
        <w:t xml:space="preserve">Archer, N.A.L., Otten, W., Schmidt, S., Bengough, A.G., Shah, N., </w:t>
      </w:r>
      <w:r w:rsidR="13C41535" w:rsidRPr="00E3366C">
        <w:rPr>
          <w:rFonts w:ascii="Calibri" w:hAnsi="Calibri" w:cs="Calibri"/>
          <w:sz w:val="24"/>
          <w:szCs w:val="24"/>
        </w:rPr>
        <w:t>and</w:t>
      </w:r>
      <w:r w:rsidRPr="00E3366C">
        <w:rPr>
          <w:rFonts w:ascii="Calibri" w:hAnsi="Calibri" w:cs="Calibri"/>
          <w:sz w:val="24"/>
          <w:szCs w:val="24"/>
        </w:rPr>
        <w:t xml:space="preserve"> </w:t>
      </w:r>
      <w:proofErr w:type="spellStart"/>
      <w:r w:rsidRPr="00E3366C">
        <w:rPr>
          <w:rFonts w:ascii="Calibri" w:hAnsi="Calibri" w:cs="Calibri"/>
          <w:sz w:val="24"/>
          <w:szCs w:val="24"/>
        </w:rPr>
        <w:t>Bonell</w:t>
      </w:r>
      <w:proofErr w:type="spellEnd"/>
      <w:r w:rsidRPr="00E3366C">
        <w:rPr>
          <w:rFonts w:ascii="Calibri" w:hAnsi="Calibri" w:cs="Calibri"/>
          <w:sz w:val="24"/>
          <w:szCs w:val="24"/>
        </w:rPr>
        <w:t>, M. (2016). Rainfall Infiltration and Soil Hydrological Characteristics Below Ancient Forest, Planted Forest, and Grassland in a Temperate Northern Climate</w:t>
      </w:r>
      <w:r w:rsidR="07B2321F" w:rsidRPr="00E3366C">
        <w:rPr>
          <w:rFonts w:ascii="Calibri" w:hAnsi="Calibri" w:cs="Calibri"/>
          <w:sz w:val="24"/>
          <w:szCs w:val="24"/>
        </w:rPr>
        <w:t>.</w:t>
      </w:r>
      <w:r w:rsidRPr="00E3366C">
        <w:rPr>
          <w:rFonts w:ascii="Calibri" w:hAnsi="Calibri" w:cs="Calibri"/>
          <w:sz w:val="24"/>
          <w:szCs w:val="24"/>
        </w:rPr>
        <w:t xml:space="preserve"> </w:t>
      </w:r>
      <w:r w:rsidRPr="00E3366C">
        <w:rPr>
          <w:rFonts w:ascii="Calibri" w:hAnsi="Calibri" w:cs="Calibri"/>
          <w:i/>
          <w:sz w:val="24"/>
          <w:szCs w:val="24"/>
        </w:rPr>
        <w:t>Ecohydrology</w:t>
      </w:r>
      <w:r w:rsidRPr="00E3366C">
        <w:rPr>
          <w:rFonts w:ascii="Calibri" w:hAnsi="Calibri" w:cs="Calibri"/>
          <w:sz w:val="24"/>
          <w:szCs w:val="24"/>
        </w:rPr>
        <w:t>, 9(4), pp</w:t>
      </w:r>
      <w:r w:rsidR="00780DB3" w:rsidRPr="00E3366C">
        <w:rPr>
          <w:rFonts w:ascii="Calibri" w:hAnsi="Calibri" w:cs="Calibri"/>
          <w:sz w:val="24"/>
          <w:szCs w:val="24"/>
        </w:rPr>
        <w:t>.</w:t>
      </w:r>
      <w:r w:rsidRPr="00E3366C">
        <w:rPr>
          <w:rFonts w:ascii="Calibri" w:hAnsi="Calibri" w:cs="Calibri"/>
          <w:sz w:val="24"/>
          <w:szCs w:val="24"/>
        </w:rPr>
        <w:t xml:space="preserve">585-600. </w:t>
      </w:r>
      <w:proofErr w:type="spellStart"/>
      <w:r w:rsidRPr="00E3366C">
        <w:rPr>
          <w:rFonts w:ascii="Calibri" w:hAnsi="Calibri" w:cs="Calibri"/>
          <w:sz w:val="24"/>
          <w:szCs w:val="24"/>
        </w:rPr>
        <w:t>doi</w:t>
      </w:r>
      <w:proofErr w:type="spellEnd"/>
      <w:r w:rsidRPr="00E3366C">
        <w:rPr>
          <w:rFonts w:ascii="Calibri" w:hAnsi="Calibri" w:cs="Calibri"/>
          <w:sz w:val="24"/>
          <w:szCs w:val="24"/>
        </w:rPr>
        <w:t>: https://doi.org/10.1002/eco.1658</w:t>
      </w:r>
      <w:r w:rsidR="00C11BD5" w:rsidRPr="00E3366C">
        <w:rPr>
          <w:rFonts w:ascii="Calibri" w:hAnsi="Calibri" w:cs="Calibri"/>
          <w:sz w:val="24"/>
          <w:szCs w:val="24"/>
        </w:rPr>
        <w:t>.</w:t>
      </w:r>
      <w:r w:rsidRPr="00E3366C">
        <w:rPr>
          <w:rFonts w:ascii="Calibri" w:hAnsi="Calibri" w:cs="Calibri"/>
          <w:sz w:val="24"/>
          <w:szCs w:val="24"/>
        </w:rPr>
        <w:t xml:space="preserve"> </w:t>
      </w:r>
    </w:p>
    <w:p w14:paraId="1ACCE4FB" w14:textId="214C42E7" w:rsidR="02CD63FC" w:rsidRDefault="02CD63FC" w:rsidP="00E3366C">
      <w:pPr>
        <w:spacing w:line="360" w:lineRule="auto"/>
        <w:ind w:left="720" w:hanging="720"/>
        <w:contextualSpacing/>
        <w:rPr>
          <w:rFonts w:ascii="Calibri" w:eastAsia="Calibri" w:hAnsi="Calibri" w:cs="Calibri"/>
          <w:sz w:val="24"/>
          <w:szCs w:val="24"/>
          <w:lang w:val="en-US"/>
        </w:rPr>
      </w:pPr>
      <w:r w:rsidRPr="00E3366C">
        <w:rPr>
          <w:rFonts w:ascii="Calibri" w:eastAsia="Calibri" w:hAnsi="Calibri" w:cs="Calibri"/>
          <w:sz w:val="24"/>
          <w:szCs w:val="24"/>
          <w:lang w:val="en-US"/>
        </w:rPr>
        <w:t xml:space="preserve">Baka, A. and Mabon, L. (2022). Assessing Equality in </w:t>
      </w:r>
      <w:proofErr w:type="spellStart"/>
      <w:r w:rsidRPr="00E3366C">
        <w:rPr>
          <w:rFonts w:ascii="Calibri" w:eastAsia="Calibri" w:hAnsi="Calibri" w:cs="Calibri"/>
          <w:sz w:val="24"/>
          <w:szCs w:val="24"/>
          <w:lang w:val="en-US"/>
        </w:rPr>
        <w:t>Neighbourhood</w:t>
      </w:r>
      <w:proofErr w:type="spellEnd"/>
      <w:r w:rsidRPr="00E3366C">
        <w:rPr>
          <w:rFonts w:ascii="Calibri" w:eastAsia="Calibri" w:hAnsi="Calibri" w:cs="Calibri"/>
          <w:sz w:val="24"/>
          <w:szCs w:val="24"/>
          <w:lang w:val="en-US"/>
        </w:rPr>
        <w:t xml:space="preserve"> Availability of Quality Greenspace in Glasgow, Scotland, United Kingdom. </w:t>
      </w:r>
      <w:r w:rsidRPr="00E3366C">
        <w:rPr>
          <w:rFonts w:ascii="Calibri" w:eastAsia="Calibri" w:hAnsi="Calibri" w:cs="Calibri"/>
          <w:i/>
          <w:sz w:val="24"/>
          <w:szCs w:val="24"/>
          <w:lang w:val="en-US"/>
        </w:rPr>
        <w:t>Landscape Research</w:t>
      </w:r>
      <w:r w:rsidRPr="00E3366C">
        <w:rPr>
          <w:rFonts w:ascii="Calibri" w:eastAsia="Calibri" w:hAnsi="Calibri" w:cs="Calibri"/>
          <w:sz w:val="24"/>
          <w:szCs w:val="24"/>
          <w:lang w:val="en-US"/>
        </w:rPr>
        <w:t>, 45(5), p</w:t>
      </w:r>
      <w:r w:rsidR="002A7681" w:rsidRPr="00E3366C">
        <w:rPr>
          <w:rFonts w:ascii="Calibri" w:eastAsia="Calibri" w:hAnsi="Calibri" w:cs="Calibri"/>
          <w:sz w:val="24"/>
          <w:szCs w:val="24"/>
          <w:lang w:val="en-US"/>
        </w:rPr>
        <w:t>p</w:t>
      </w:r>
      <w:r w:rsidR="00780DB3" w:rsidRPr="00E3366C">
        <w:rPr>
          <w:rFonts w:ascii="Calibri" w:eastAsia="Calibri" w:hAnsi="Calibri" w:cs="Calibri"/>
          <w:sz w:val="24"/>
          <w:szCs w:val="24"/>
          <w:lang w:val="en-US"/>
        </w:rPr>
        <w:t>.</w:t>
      </w:r>
      <w:r w:rsidRPr="00E3366C">
        <w:rPr>
          <w:rFonts w:ascii="Calibri" w:eastAsia="Calibri" w:hAnsi="Calibri" w:cs="Calibri"/>
          <w:sz w:val="24"/>
          <w:szCs w:val="24"/>
          <w:lang w:val="en-US"/>
        </w:rPr>
        <w:t xml:space="preserve">1-14. </w:t>
      </w:r>
      <w:proofErr w:type="spellStart"/>
      <w:r w:rsidR="078380AA" w:rsidRPr="00E3366C">
        <w:rPr>
          <w:rFonts w:ascii="Calibri" w:eastAsia="Calibri" w:hAnsi="Calibri" w:cs="Calibri"/>
          <w:sz w:val="24"/>
          <w:szCs w:val="24"/>
          <w:lang w:val="en-US"/>
        </w:rPr>
        <w:t>d</w:t>
      </w:r>
      <w:r w:rsidRPr="00E3366C">
        <w:rPr>
          <w:rFonts w:ascii="Calibri" w:eastAsia="Calibri" w:hAnsi="Calibri" w:cs="Calibri"/>
          <w:sz w:val="24"/>
          <w:szCs w:val="24"/>
          <w:lang w:val="en-US"/>
        </w:rPr>
        <w:t>oi</w:t>
      </w:r>
      <w:proofErr w:type="spellEnd"/>
      <w:r w:rsidRPr="00E3366C">
        <w:rPr>
          <w:rFonts w:ascii="Calibri" w:eastAsia="Calibri" w:hAnsi="Calibri" w:cs="Calibri"/>
          <w:sz w:val="24"/>
          <w:szCs w:val="24"/>
          <w:lang w:val="en-US"/>
        </w:rPr>
        <w:t>:</w:t>
      </w:r>
      <w:r w:rsidR="5B5D1932" w:rsidRPr="00E3366C">
        <w:rPr>
          <w:rFonts w:ascii="Calibri" w:eastAsia="Calibri" w:hAnsi="Calibri" w:cs="Calibri"/>
          <w:sz w:val="24"/>
          <w:szCs w:val="24"/>
          <w:lang w:val="en-US"/>
        </w:rPr>
        <w:t xml:space="preserve"> </w:t>
      </w:r>
      <w:r w:rsidR="003F1AB2" w:rsidRPr="003F1AB2">
        <w:rPr>
          <w:rFonts w:ascii="Calibri" w:eastAsia="Calibri" w:hAnsi="Calibri" w:cs="Calibri"/>
          <w:sz w:val="24"/>
          <w:szCs w:val="24"/>
          <w:lang w:val="en-US"/>
        </w:rPr>
        <w:t>https://doi.org/10.1080/01426397.2022.2051458</w:t>
      </w:r>
      <w:r w:rsidR="00C11BD5" w:rsidRPr="00E3366C">
        <w:rPr>
          <w:rFonts w:ascii="Calibri" w:eastAsia="Calibri" w:hAnsi="Calibri" w:cs="Calibri"/>
          <w:sz w:val="24"/>
          <w:szCs w:val="24"/>
          <w:lang w:val="en-US"/>
        </w:rPr>
        <w:t>.</w:t>
      </w:r>
    </w:p>
    <w:p w14:paraId="0B29E119" w14:textId="6706896F" w:rsidR="003F1AB2" w:rsidRPr="003F1AB2" w:rsidRDefault="003F1AB2" w:rsidP="00723B62">
      <w:pPr>
        <w:spacing w:line="360" w:lineRule="auto"/>
        <w:ind w:left="720" w:hanging="720"/>
        <w:contextualSpacing/>
        <w:rPr>
          <w:rFonts w:ascii="Calibri" w:hAnsi="Calibri" w:cs="Calibri"/>
          <w:sz w:val="24"/>
          <w:szCs w:val="24"/>
        </w:rPr>
      </w:pPr>
      <w:r w:rsidRPr="00E3366C">
        <w:rPr>
          <w:rFonts w:ascii="Calibri" w:hAnsi="Calibri" w:cs="Calibri"/>
          <w:sz w:val="24"/>
          <w:szCs w:val="24"/>
        </w:rPr>
        <w:t xml:space="preserve">BBC. (2017). </w:t>
      </w:r>
      <w:r w:rsidRPr="00E3366C">
        <w:rPr>
          <w:rFonts w:ascii="Calibri" w:hAnsi="Calibri" w:cs="Calibri"/>
          <w:i/>
          <w:iCs/>
          <w:sz w:val="24"/>
          <w:szCs w:val="24"/>
        </w:rPr>
        <w:t xml:space="preserve">Edinburgh and Glasgow </w:t>
      </w:r>
      <w:r w:rsidR="77AF040E" w:rsidRPr="255B7748">
        <w:rPr>
          <w:rFonts w:ascii="Calibri" w:hAnsi="Calibri" w:cs="Calibri"/>
          <w:i/>
          <w:iCs/>
          <w:sz w:val="24"/>
          <w:szCs w:val="24"/>
        </w:rPr>
        <w:t>T</w:t>
      </w:r>
      <w:r w:rsidRPr="255B7748">
        <w:rPr>
          <w:rFonts w:ascii="Calibri" w:hAnsi="Calibri" w:cs="Calibri"/>
          <w:i/>
          <w:iCs/>
          <w:sz w:val="24"/>
          <w:szCs w:val="24"/>
        </w:rPr>
        <w:t>op</w:t>
      </w:r>
      <w:r w:rsidRPr="00E3366C">
        <w:rPr>
          <w:rFonts w:ascii="Calibri" w:hAnsi="Calibri" w:cs="Calibri"/>
          <w:i/>
          <w:iCs/>
          <w:sz w:val="24"/>
          <w:szCs w:val="24"/>
        </w:rPr>
        <w:t xml:space="preserve"> UK </w:t>
      </w:r>
      <w:r w:rsidR="5D6A5A53" w:rsidRPr="255B7748">
        <w:rPr>
          <w:rFonts w:ascii="Calibri" w:hAnsi="Calibri" w:cs="Calibri"/>
          <w:i/>
          <w:iCs/>
          <w:sz w:val="24"/>
          <w:szCs w:val="24"/>
        </w:rPr>
        <w:t>L</w:t>
      </w:r>
      <w:r w:rsidRPr="255B7748">
        <w:rPr>
          <w:rFonts w:ascii="Calibri" w:hAnsi="Calibri" w:cs="Calibri"/>
          <w:i/>
          <w:iCs/>
          <w:sz w:val="24"/>
          <w:szCs w:val="24"/>
        </w:rPr>
        <w:t>ist</w:t>
      </w:r>
      <w:r w:rsidRPr="00E3366C">
        <w:rPr>
          <w:rFonts w:ascii="Calibri" w:hAnsi="Calibri" w:cs="Calibri"/>
          <w:i/>
          <w:iCs/>
          <w:sz w:val="24"/>
          <w:szCs w:val="24"/>
        </w:rPr>
        <w:t xml:space="preserve"> of </w:t>
      </w:r>
      <w:r w:rsidR="38432BA8" w:rsidRPr="255B7748">
        <w:rPr>
          <w:rFonts w:ascii="Calibri" w:hAnsi="Calibri" w:cs="Calibri"/>
          <w:i/>
          <w:iCs/>
          <w:sz w:val="24"/>
          <w:szCs w:val="24"/>
        </w:rPr>
        <w:t>G</w:t>
      </w:r>
      <w:r w:rsidRPr="255B7748">
        <w:rPr>
          <w:rFonts w:ascii="Calibri" w:hAnsi="Calibri" w:cs="Calibri"/>
          <w:i/>
          <w:iCs/>
          <w:sz w:val="24"/>
          <w:szCs w:val="24"/>
        </w:rPr>
        <w:t xml:space="preserve">reen </w:t>
      </w:r>
      <w:r w:rsidR="7114B2AB" w:rsidRPr="255B7748">
        <w:rPr>
          <w:rFonts w:ascii="Calibri" w:hAnsi="Calibri" w:cs="Calibri"/>
          <w:i/>
          <w:iCs/>
          <w:sz w:val="24"/>
          <w:szCs w:val="24"/>
        </w:rPr>
        <w:t>S</w:t>
      </w:r>
      <w:r w:rsidRPr="255B7748">
        <w:rPr>
          <w:rFonts w:ascii="Calibri" w:hAnsi="Calibri" w:cs="Calibri"/>
          <w:i/>
          <w:iCs/>
          <w:sz w:val="24"/>
          <w:szCs w:val="24"/>
        </w:rPr>
        <w:t xml:space="preserve">pace </w:t>
      </w:r>
      <w:r w:rsidR="77CD1139" w:rsidRPr="255B7748">
        <w:rPr>
          <w:rFonts w:ascii="Calibri" w:hAnsi="Calibri" w:cs="Calibri"/>
          <w:i/>
          <w:iCs/>
          <w:sz w:val="24"/>
          <w:szCs w:val="24"/>
        </w:rPr>
        <w:t>C</w:t>
      </w:r>
      <w:r w:rsidRPr="255B7748">
        <w:rPr>
          <w:rFonts w:ascii="Calibri" w:hAnsi="Calibri" w:cs="Calibri"/>
          <w:i/>
          <w:iCs/>
          <w:sz w:val="24"/>
          <w:szCs w:val="24"/>
        </w:rPr>
        <w:t>ities</w:t>
      </w:r>
      <w:r w:rsidRPr="255B7748">
        <w:rPr>
          <w:rFonts w:ascii="Calibri" w:hAnsi="Calibri" w:cs="Calibri"/>
          <w:sz w:val="24"/>
          <w:szCs w:val="24"/>
        </w:rPr>
        <w:t>.</w:t>
      </w:r>
      <w:r w:rsidRPr="00E3366C">
        <w:rPr>
          <w:rFonts w:ascii="Calibri" w:hAnsi="Calibri" w:cs="Calibri"/>
          <w:sz w:val="24"/>
          <w:szCs w:val="24"/>
        </w:rPr>
        <w:t xml:space="preserve"> BBC. </w:t>
      </w:r>
      <w:r w:rsidR="00521C5E">
        <w:rPr>
          <w:rFonts w:ascii="Calibri" w:hAnsi="Calibri" w:cs="Calibri"/>
          <w:sz w:val="24"/>
          <w:szCs w:val="24"/>
        </w:rPr>
        <w:t xml:space="preserve">Available at: </w:t>
      </w:r>
      <w:r w:rsidR="00521C5E" w:rsidRPr="00521C5E">
        <w:rPr>
          <w:rFonts w:ascii="Calibri" w:hAnsi="Calibri" w:cs="Calibri"/>
          <w:sz w:val="24"/>
          <w:szCs w:val="24"/>
        </w:rPr>
        <w:t>https://www.bbc.co.uk/news/uk-scotland-38522414</w:t>
      </w:r>
      <w:r w:rsidR="00521C5E">
        <w:rPr>
          <w:rFonts w:ascii="Calibri" w:hAnsi="Calibri" w:cs="Calibri"/>
          <w:sz w:val="24"/>
          <w:szCs w:val="24"/>
        </w:rPr>
        <w:t xml:space="preserve">. </w:t>
      </w:r>
    </w:p>
    <w:p w14:paraId="075BF4AF" w14:textId="04ACAFE1" w:rsidR="02CD63FC" w:rsidRPr="00E3366C" w:rsidRDefault="02CD63FC" w:rsidP="00E3366C">
      <w:pPr>
        <w:spacing w:line="360" w:lineRule="auto"/>
        <w:ind w:left="720" w:hanging="720"/>
        <w:contextualSpacing/>
        <w:rPr>
          <w:rFonts w:ascii="Calibri" w:eastAsia="Calibri" w:hAnsi="Calibri" w:cs="Calibri"/>
          <w:sz w:val="24"/>
          <w:szCs w:val="24"/>
          <w:lang w:val="en-US"/>
        </w:rPr>
      </w:pPr>
      <w:r w:rsidRPr="00E3366C">
        <w:rPr>
          <w:rFonts w:ascii="Calibri" w:eastAsia="Calibri" w:hAnsi="Calibri" w:cs="Calibri"/>
          <w:sz w:val="24"/>
          <w:szCs w:val="24"/>
          <w:lang w:val="en-US"/>
        </w:rPr>
        <w:t xml:space="preserve">Carter, J.G., Handley, J., </w:t>
      </w:r>
      <w:proofErr w:type="spellStart"/>
      <w:r w:rsidRPr="00E3366C">
        <w:rPr>
          <w:rFonts w:ascii="Calibri" w:eastAsia="Calibri" w:hAnsi="Calibri" w:cs="Calibri"/>
          <w:sz w:val="24"/>
          <w:szCs w:val="24"/>
          <w:lang w:val="en-US"/>
        </w:rPr>
        <w:t>Butlin</w:t>
      </w:r>
      <w:proofErr w:type="spellEnd"/>
      <w:r w:rsidRPr="00E3366C">
        <w:rPr>
          <w:rFonts w:ascii="Calibri" w:eastAsia="Calibri" w:hAnsi="Calibri" w:cs="Calibri"/>
          <w:sz w:val="24"/>
          <w:szCs w:val="24"/>
          <w:lang w:val="en-US"/>
        </w:rPr>
        <w:t xml:space="preserve">, T., </w:t>
      </w:r>
      <w:r w:rsidR="61F7553E" w:rsidRPr="255B7748">
        <w:rPr>
          <w:rFonts w:ascii="Calibri" w:eastAsia="Calibri" w:hAnsi="Calibri" w:cs="Calibri"/>
          <w:sz w:val="24"/>
          <w:szCs w:val="24"/>
          <w:lang w:val="en-US"/>
        </w:rPr>
        <w:t xml:space="preserve">and </w:t>
      </w:r>
      <w:r w:rsidRPr="00E3366C">
        <w:rPr>
          <w:rFonts w:ascii="Calibri" w:eastAsia="Calibri" w:hAnsi="Calibri" w:cs="Calibri"/>
          <w:sz w:val="24"/>
          <w:szCs w:val="24"/>
          <w:lang w:val="en-US"/>
        </w:rPr>
        <w:t>Gill, S. (2017). Adapting Cities to Climate Change – Exploring the Flood Risk Management Role of Green Infrastructure Landscapes</w:t>
      </w:r>
      <w:r w:rsidR="16B36817" w:rsidRPr="00E3366C">
        <w:rPr>
          <w:rFonts w:ascii="Calibri" w:eastAsia="Calibri" w:hAnsi="Calibri" w:cs="Calibri"/>
          <w:sz w:val="24"/>
          <w:szCs w:val="24"/>
          <w:lang w:val="en-US"/>
        </w:rPr>
        <w:t>.</w:t>
      </w:r>
      <w:r w:rsidRPr="00E3366C">
        <w:rPr>
          <w:rFonts w:ascii="Calibri" w:eastAsia="Calibri" w:hAnsi="Calibri" w:cs="Calibri"/>
          <w:sz w:val="24"/>
          <w:szCs w:val="24"/>
          <w:lang w:val="en-US"/>
        </w:rPr>
        <w:t xml:space="preserve"> </w:t>
      </w:r>
      <w:r w:rsidRPr="00E3366C">
        <w:rPr>
          <w:rFonts w:ascii="Calibri" w:eastAsia="Calibri" w:hAnsi="Calibri" w:cs="Calibri"/>
          <w:i/>
          <w:sz w:val="24"/>
          <w:szCs w:val="24"/>
          <w:lang w:val="en-US"/>
        </w:rPr>
        <w:t>Journal of Environmental Planning and Management</w:t>
      </w:r>
      <w:r w:rsidRPr="00E3366C">
        <w:rPr>
          <w:rFonts w:ascii="Calibri" w:eastAsia="Calibri" w:hAnsi="Calibri" w:cs="Calibri"/>
          <w:sz w:val="24"/>
          <w:szCs w:val="24"/>
          <w:lang w:val="en-US"/>
        </w:rPr>
        <w:t>, 61(9), pp</w:t>
      </w:r>
      <w:r w:rsidR="001125C0">
        <w:rPr>
          <w:rFonts w:ascii="Calibri" w:eastAsia="Calibri" w:hAnsi="Calibri" w:cs="Calibri"/>
          <w:sz w:val="24"/>
          <w:szCs w:val="24"/>
          <w:lang w:val="en-US"/>
        </w:rPr>
        <w:t>.</w:t>
      </w:r>
      <w:r w:rsidRPr="00E3366C">
        <w:rPr>
          <w:rFonts w:ascii="Calibri" w:eastAsia="Calibri" w:hAnsi="Calibri" w:cs="Calibri"/>
          <w:sz w:val="24"/>
          <w:szCs w:val="24"/>
          <w:lang w:val="en-US"/>
        </w:rPr>
        <w:t xml:space="preserve">1535-1552. </w:t>
      </w:r>
      <w:proofErr w:type="spellStart"/>
      <w:r w:rsidR="3FE50C43" w:rsidRPr="00E3366C">
        <w:rPr>
          <w:rFonts w:ascii="Calibri" w:eastAsia="Calibri" w:hAnsi="Calibri" w:cs="Calibri"/>
          <w:sz w:val="24"/>
          <w:szCs w:val="24"/>
          <w:lang w:val="en-US"/>
        </w:rPr>
        <w:t>doi</w:t>
      </w:r>
      <w:proofErr w:type="spellEnd"/>
      <w:r w:rsidR="3FE50C43" w:rsidRPr="00E3366C">
        <w:rPr>
          <w:rFonts w:ascii="Calibri" w:eastAsia="Calibri" w:hAnsi="Calibri" w:cs="Calibri"/>
          <w:sz w:val="24"/>
          <w:szCs w:val="24"/>
          <w:lang w:val="en-US"/>
        </w:rPr>
        <w:t>:</w:t>
      </w:r>
      <w:r w:rsidRPr="00E3366C">
        <w:rPr>
          <w:rFonts w:ascii="Calibri" w:eastAsia="Calibri" w:hAnsi="Calibri" w:cs="Calibri"/>
          <w:sz w:val="24"/>
          <w:szCs w:val="24"/>
          <w:lang w:val="en-US"/>
        </w:rPr>
        <w:t xml:space="preserve"> https://doi.org/10.1080/09640568.2017.1355777. </w:t>
      </w:r>
    </w:p>
    <w:p w14:paraId="69BCC0A2" w14:textId="1CC67A39" w:rsidR="02CD63FC" w:rsidRPr="00E3366C" w:rsidRDefault="77C6BB1F" w:rsidP="00E3366C">
      <w:pPr>
        <w:spacing w:line="360" w:lineRule="auto"/>
        <w:ind w:left="720" w:hanging="720"/>
        <w:contextualSpacing/>
        <w:rPr>
          <w:rFonts w:ascii="Calibri" w:eastAsia="Calibri" w:hAnsi="Calibri" w:cs="Calibri"/>
          <w:sz w:val="24"/>
          <w:szCs w:val="24"/>
          <w:lang w:val="en-US"/>
        </w:rPr>
      </w:pPr>
      <w:r w:rsidRPr="55FD4333">
        <w:rPr>
          <w:rFonts w:ascii="Calibri" w:eastAsia="Calibri" w:hAnsi="Calibri" w:cs="Calibri"/>
          <w:sz w:val="24"/>
          <w:szCs w:val="24"/>
          <w:lang w:val="en-US"/>
        </w:rPr>
        <w:t>Centre for Research on Environment, Society and Health (202</w:t>
      </w:r>
      <w:r w:rsidR="6E8E11C5" w:rsidRPr="55FD4333">
        <w:rPr>
          <w:rFonts w:ascii="Calibri" w:eastAsia="Calibri" w:hAnsi="Calibri" w:cs="Calibri"/>
          <w:sz w:val="24"/>
          <w:szCs w:val="24"/>
          <w:lang w:val="en-US"/>
        </w:rPr>
        <w:t>4</w:t>
      </w:r>
      <w:r w:rsidRPr="55FD4333">
        <w:rPr>
          <w:rFonts w:ascii="Calibri" w:eastAsia="Calibri" w:hAnsi="Calibri" w:cs="Calibri"/>
          <w:sz w:val="24"/>
          <w:szCs w:val="24"/>
          <w:lang w:val="en-US"/>
        </w:rPr>
        <w:t>).</w:t>
      </w:r>
      <w:r w:rsidR="2D69A93A" w:rsidRPr="55FD4333">
        <w:rPr>
          <w:rFonts w:ascii="Calibri" w:eastAsia="Calibri" w:hAnsi="Calibri" w:cs="Calibri"/>
          <w:sz w:val="24"/>
          <w:szCs w:val="24"/>
          <w:lang w:val="en-US"/>
        </w:rPr>
        <w:t xml:space="preserve"> </w:t>
      </w:r>
      <w:r w:rsidR="2D69A93A" w:rsidRPr="55FD4333">
        <w:rPr>
          <w:rFonts w:ascii="Calibri" w:eastAsia="Calibri" w:hAnsi="Calibri" w:cs="Calibri"/>
          <w:i/>
          <w:iCs/>
          <w:sz w:val="24"/>
          <w:szCs w:val="24"/>
          <w:lang w:val="en-US"/>
        </w:rPr>
        <w:t>Environmental Deprivation</w:t>
      </w:r>
      <w:r w:rsidR="2D69A93A" w:rsidRPr="55FD4333">
        <w:rPr>
          <w:rFonts w:ascii="Calibri" w:eastAsia="Calibri" w:hAnsi="Calibri" w:cs="Calibri"/>
          <w:sz w:val="24"/>
          <w:szCs w:val="24"/>
          <w:lang w:val="en-US"/>
        </w:rPr>
        <w:t>.</w:t>
      </w:r>
      <w:r w:rsidRPr="55FD4333">
        <w:rPr>
          <w:rFonts w:ascii="Calibri" w:eastAsia="Calibri" w:hAnsi="Calibri" w:cs="Calibri"/>
          <w:sz w:val="24"/>
          <w:szCs w:val="24"/>
          <w:lang w:val="en-US"/>
        </w:rPr>
        <w:t xml:space="preserve"> CRESH. Available at: http</w:t>
      </w:r>
      <w:r w:rsidR="061F3613" w:rsidRPr="55FD4333">
        <w:rPr>
          <w:rFonts w:ascii="Calibri" w:eastAsia="Calibri" w:hAnsi="Calibri" w:cs="Calibri"/>
          <w:sz w:val="24"/>
          <w:szCs w:val="24"/>
          <w:lang w:val="en-US"/>
        </w:rPr>
        <w:t>s</w:t>
      </w:r>
      <w:r w:rsidRPr="55FD4333">
        <w:rPr>
          <w:rFonts w:ascii="Calibri" w:eastAsia="Calibri" w:hAnsi="Calibri" w:cs="Calibri"/>
          <w:sz w:val="24"/>
          <w:szCs w:val="24"/>
          <w:lang w:val="en-US"/>
        </w:rPr>
        <w:t>:</w:t>
      </w:r>
      <w:r w:rsidR="19D430C6" w:rsidRPr="55FD4333">
        <w:rPr>
          <w:rFonts w:ascii="Calibri" w:eastAsia="Calibri" w:hAnsi="Calibri" w:cs="Calibri"/>
          <w:sz w:val="24"/>
          <w:szCs w:val="24"/>
          <w:lang w:val="en-US"/>
        </w:rPr>
        <w:t>//www.cresh.org.uk</w:t>
      </w:r>
      <w:r w:rsidR="6DFB3CC6" w:rsidRPr="55FD4333">
        <w:rPr>
          <w:rFonts w:ascii="Calibri" w:eastAsia="Calibri" w:hAnsi="Calibri" w:cs="Calibri"/>
          <w:sz w:val="24"/>
          <w:szCs w:val="24"/>
          <w:lang w:val="en-US"/>
        </w:rPr>
        <w:t>.</w:t>
      </w:r>
    </w:p>
    <w:p w14:paraId="2D7F75A6" w14:textId="055A353E" w:rsidR="49785433" w:rsidRPr="00E3366C" w:rsidRDefault="1DDCC6EE" w:rsidP="00E3366C">
      <w:pPr>
        <w:spacing w:line="360" w:lineRule="auto"/>
        <w:ind w:left="720" w:hanging="720"/>
        <w:contextualSpacing/>
        <w:rPr>
          <w:rFonts w:ascii="Calibri" w:hAnsi="Calibri" w:cs="Calibri"/>
          <w:sz w:val="24"/>
          <w:szCs w:val="24"/>
        </w:rPr>
      </w:pPr>
      <w:r w:rsidRPr="00E3366C">
        <w:rPr>
          <w:rFonts w:ascii="Calibri" w:hAnsi="Calibri" w:cs="Calibri"/>
          <w:sz w:val="24"/>
          <w:szCs w:val="24"/>
        </w:rPr>
        <w:t xml:space="preserve">Chen, J., Wang, S. and Wu, R. (2023). Optimization of the </w:t>
      </w:r>
      <w:r w:rsidR="26D60D13" w:rsidRPr="00E3366C">
        <w:rPr>
          <w:rFonts w:ascii="Calibri" w:hAnsi="Calibri" w:cs="Calibri"/>
          <w:sz w:val="24"/>
          <w:szCs w:val="24"/>
        </w:rPr>
        <w:t>I</w:t>
      </w:r>
      <w:r w:rsidRPr="00E3366C">
        <w:rPr>
          <w:rFonts w:ascii="Calibri" w:hAnsi="Calibri" w:cs="Calibri"/>
          <w:sz w:val="24"/>
          <w:szCs w:val="24"/>
        </w:rPr>
        <w:t xml:space="preserve">ntegrated </w:t>
      </w:r>
      <w:proofErr w:type="gramStart"/>
      <w:r w:rsidR="274E7B4A" w:rsidRPr="00E3366C">
        <w:rPr>
          <w:rFonts w:ascii="Calibri" w:hAnsi="Calibri" w:cs="Calibri"/>
          <w:sz w:val="24"/>
          <w:szCs w:val="24"/>
        </w:rPr>
        <w:t>G</w:t>
      </w:r>
      <w:r w:rsidRPr="00E3366C">
        <w:rPr>
          <w:rFonts w:ascii="Calibri" w:hAnsi="Calibri" w:cs="Calibri"/>
          <w:sz w:val="24"/>
          <w:szCs w:val="24"/>
        </w:rPr>
        <w:t>reen–</w:t>
      </w:r>
      <w:r w:rsidR="5676514F" w:rsidRPr="00E3366C">
        <w:rPr>
          <w:rFonts w:ascii="Calibri" w:hAnsi="Calibri" w:cs="Calibri"/>
          <w:sz w:val="24"/>
          <w:szCs w:val="24"/>
        </w:rPr>
        <w:t>G</w:t>
      </w:r>
      <w:r w:rsidRPr="00E3366C">
        <w:rPr>
          <w:rFonts w:ascii="Calibri" w:hAnsi="Calibri" w:cs="Calibri"/>
          <w:sz w:val="24"/>
          <w:szCs w:val="24"/>
        </w:rPr>
        <w:t>ray</w:t>
      </w:r>
      <w:proofErr w:type="gramEnd"/>
      <w:r w:rsidRPr="00E3366C">
        <w:rPr>
          <w:rFonts w:ascii="Calibri" w:hAnsi="Calibri" w:cs="Calibri"/>
          <w:sz w:val="24"/>
          <w:szCs w:val="24"/>
        </w:rPr>
        <w:t>–</w:t>
      </w:r>
      <w:r w:rsidR="727C1592" w:rsidRPr="00E3366C">
        <w:rPr>
          <w:rFonts w:ascii="Calibri" w:hAnsi="Calibri" w:cs="Calibri"/>
          <w:sz w:val="24"/>
          <w:szCs w:val="24"/>
        </w:rPr>
        <w:t>B</w:t>
      </w:r>
      <w:r w:rsidRPr="00E3366C">
        <w:rPr>
          <w:rFonts w:ascii="Calibri" w:hAnsi="Calibri" w:cs="Calibri"/>
          <w:sz w:val="24"/>
          <w:szCs w:val="24"/>
        </w:rPr>
        <w:t xml:space="preserve">lue </w:t>
      </w:r>
      <w:r w:rsidR="1F8CE2A8" w:rsidRPr="00E3366C">
        <w:rPr>
          <w:rFonts w:ascii="Calibri" w:hAnsi="Calibri" w:cs="Calibri"/>
          <w:sz w:val="24"/>
          <w:szCs w:val="24"/>
        </w:rPr>
        <w:t>S</w:t>
      </w:r>
      <w:r w:rsidRPr="00E3366C">
        <w:rPr>
          <w:rFonts w:ascii="Calibri" w:hAnsi="Calibri" w:cs="Calibri"/>
          <w:sz w:val="24"/>
          <w:szCs w:val="24"/>
        </w:rPr>
        <w:t xml:space="preserve">ystem to </w:t>
      </w:r>
      <w:r w:rsidR="0DE8E276" w:rsidRPr="00E3366C">
        <w:rPr>
          <w:rFonts w:ascii="Calibri" w:hAnsi="Calibri" w:cs="Calibri"/>
          <w:sz w:val="24"/>
          <w:szCs w:val="24"/>
        </w:rPr>
        <w:t>D</w:t>
      </w:r>
      <w:r w:rsidRPr="00E3366C">
        <w:rPr>
          <w:rFonts w:ascii="Calibri" w:hAnsi="Calibri" w:cs="Calibri"/>
          <w:sz w:val="24"/>
          <w:szCs w:val="24"/>
        </w:rPr>
        <w:t xml:space="preserve">eal with </w:t>
      </w:r>
      <w:r w:rsidR="01623EA5" w:rsidRPr="00E3366C">
        <w:rPr>
          <w:rFonts w:ascii="Calibri" w:hAnsi="Calibri" w:cs="Calibri"/>
          <w:sz w:val="24"/>
          <w:szCs w:val="24"/>
        </w:rPr>
        <w:t>U</w:t>
      </w:r>
      <w:r w:rsidRPr="00E3366C">
        <w:rPr>
          <w:rFonts w:ascii="Calibri" w:hAnsi="Calibri" w:cs="Calibri"/>
          <w:sz w:val="24"/>
          <w:szCs w:val="24"/>
        </w:rPr>
        <w:t xml:space="preserve">rban </w:t>
      </w:r>
      <w:r w:rsidR="11763522" w:rsidRPr="00E3366C">
        <w:rPr>
          <w:rFonts w:ascii="Calibri" w:hAnsi="Calibri" w:cs="Calibri"/>
          <w:sz w:val="24"/>
          <w:szCs w:val="24"/>
        </w:rPr>
        <w:t>F</w:t>
      </w:r>
      <w:r w:rsidRPr="00E3366C">
        <w:rPr>
          <w:rFonts w:ascii="Calibri" w:hAnsi="Calibri" w:cs="Calibri"/>
          <w:sz w:val="24"/>
          <w:szCs w:val="24"/>
        </w:rPr>
        <w:t xml:space="preserve">lood </w:t>
      </w:r>
      <w:r w:rsidR="510AB1ED" w:rsidRPr="00E3366C">
        <w:rPr>
          <w:rFonts w:ascii="Calibri" w:hAnsi="Calibri" w:cs="Calibri"/>
          <w:sz w:val="24"/>
          <w:szCs w:val="24"/>
        </w:rPr>
        <w:t>U</w:t>
      </w:r>
      <w:r w:rsidRPr="00E3366C">
        <w:rPr>
          <w:rFonts w:ascii="Calibri" w:hAnsi="Calibri" w:cs="Calibri"/>
          <w:sz w:val="24"/>
          <w:szCs w:val="24"/>
        </w:rPr>
        <w:t xml:space="preserve">nder </w:t>
      </w:r>
      <w:r w:rsidR="48EC892A" w:rsidRPr="00E3366C">
        <w:rPr>
          <w:rFonts w:ascii="Calibri" w:hAnsi="Calibri" w:cs="Calibri"/>
          <w:sz w:val="24"/>
          <w:szCs w:val="24"/>
        </w:rPr>
        <w:t>M</w:t>
      </w:r>
      <w:r w:rsidRPr="00E3366C">
        <w:rPr>
          <w:rFonts w:ascii="Calibri" w:hAnsi="Calibri" w:cs="Calibri"/>
          <w:sz w:val="24"/>
          <w:szCs w:val="24"/>
        </w:rPr>
        <w:t>ulti-</w:t>
      </w:r>
      <w:r w:rsidR="33543077" w:rsidRPr="521B967D">
        <w:rPr>
          <w:rFonts w:ascii="Calibri" w:hAnsi="Calibri" w:cs="Calibri"/>
          <w:sz w:val="24"/>
          <w:szCs w:val="24"/>
        </w:rPr>
        <w:t>Objective</w:t>
      </w:r>
      <w:r w:rsidRPr="00E3366C">
        <w:rPr>
          <w:rFonts w:ascii="Calibri" w:hAnsi="Calibri" w:cs="Calibri"/>
          <w:sz w:val="24"/>
          <w:szCs w:val="24"/>
        </w:rPr>
        <w:t xml:space="preserve"> </w:t>
      </w:r>
      <w:r w:rsidR="20C74B5C" w:rsidRPr="00E3366C">
        <w:rPr>
          <w:rFonts w:ascii="Calibri" w:hAnsi="Calibri" w:cs="Calibri"/>
          <w:sz w:val="24"/>
          <w:szCs w:val="24"/>
        </w:rPr>
        <w:t>D</w:t>
      </w:r>
      <w:r w:rsidRPr="00E3366C">
        <w:rPr>
          <w:rFonts w:ascii="Calibri" w:hAnsi="Calibri" w:cs="Calibri"/>
          <w:sz w:val="24"/>
          <w:szCs w:val="24"/>
        </w:rPr>
        <w:t xml:space="preserve">ecision-making. </w:t>
      </w:r>
      <w:r w:rsidRPr="00E3366C">
        <w:rPr>
          <w:rFonts w:ascii="Calibri" w:hAnsi="Calibri" w:cs="Calibri"/>
          <w:i/>
          <w:sz w:val="24"/>
          <w:szCs w:val="24"/>
        </w:rPr>
        <w:t xml:space="preserve">Water </w:t>
      </w:r>
      <w:r w:rsidR="0648471B" w:rsidRPr="00E3366C">
        <w:rPr>
          <w:rFonts w:ascii="Calibri" w:hAnsi="Calibri" w:cs="Calibri"/>
          <w:i/>
          <w:iCs/>
          <w:sz w:val="24"/>
          <w:szCs w:val="24"/>
        </w:rPr>
        <w:t>S</w:t>
      </w:r>
      <w:r w:rsidRPr="00E3366C">
        <w:rPr>
          <w:rFonts w:ascii="Calibri" w:hAnsi="Calibri" w:cs="Calibri"/>
          <w:i/>
          <w:iCs/>
          <w:sz w:val="24"/>
          <w:szCs w:val="24"/>
        </w:rPr>
        <w:t xml:space="preserve">cience &amp; </w:t>
      </w:r>
      <w:r w:rsidR="6B80F89D" w:rsidRPr="00E3366C">
        <w:rPr>
          <w:rFonts w:ascii="Calibri" w:hAnsi="Calibri" w:cs="Calibri"/>
          <w:i/>
          <w:iCs/>
          <w:sz w:val="24"/>
          <w:szCs w:val="24"/>
        </w:rPr>
        <w:t>T</w:t>
      </w:r>
      <w:r w:rsidRPr="00E3366C">
        <w:rPr>
          <w:rFonts w:ascii="Calibri" w:hAnsi="Calibri" w:cs="Calibri"/>
          <w:i/>
          <w:iCs/>
          <w:sz w:val="24"/>
          <w:szCs w:val="24"/>
        </w:rPr>
        <w:t>echnology</w:t>
      </w:r>
      <w:r w:rsidRPr="00E3366C">
        <w:rPr>
          <w:rFonts w:ascii="Calibri" w:hAnsi="Calibri" w:cs="Calibri"/>
          <w:sz w:val="24"/>
          <w:szCs w:val="24"/>
        </w:rPr>
        <w:t>, 89(2), pp</w:t>
      </w:r>
      <w:r w:rsidR="00780DB3" w:rsidRPr="00E3366C">
        <w:rPr>
          <w:rFonts w:ascii="Calibri" w:hAnsi="Calibri" w:cs="Calibri"/>
          <w:sz w:val="24"/>
          <w:szCs w:val="24"/>
        </w:rPr>
        <w:t>.</w:t>
      </w:r>
      <w:r w:rsidRPr="00E3366C">
        <w:rPr>
          <w:rFonts w:ascii="Calibri" w:hAnsi="Calibri" w:cs="Calibri"/>
          <w:sz w:val="24"/>
          <w:szCs w:val="24"/>
        </w:rPr>
        <w:t xml:space="preserve">434–453. </w:t>
      </w:r>
      <w:proofErr w:type="spellStart"/>
      <w:r w:rsidRPr="00E3366C">
        <w:rPr>
          <w:rFonts w:ascii="Calibri" w:hAnsi="Calibri" w:cs="Calibri"/>
          <w:sz w:val="24"/>
          <w:szCs w:val="24"/>
        </w:rPr>
        <w:t>doi</w:t>
      </w:r>
      <w:proofErr w:type="spellEnd"/>
      <w:r w:rsidRPr="00E3366C">
        <w:rPr>
          <w:rFonts w:ascii="Calibri" w:hAnsi="Calibri" w:cs="Calibri"/>
          <w:sz w:val="24"/>
          <w:szCs w:val="24"/>
        </w:rPr>
        <w:t>:</w:t>
      </w:r>
      <w:r w:rsidR="070B864D" w:rsidRPr="00E3366C">
        <w:rPr>
          <w:rFonts w:ascii="Calibri" w:hAnsi="Calibri" w:cs="Calibri"/>
          <w:sz w:val="24"/>
          <w:szCs w:val="24"/>
        </w:rPr>
        <w:t xml:space="preserve"> </w:t>
      </w:r>
      <w:r w:rsidRPr="00E3366C">
        <w:rPr>
          <w:rFonts w:ascii="Calibri" w:hAnsi="Calibri" w:cs="Calibri"/>
          <w:sz w:val="24"/>
          <w:szCs w:val="24"/>
        </w:rPr>
        <w:t>https://doi.org/10.2166/wst.2023.411.</w:t>
      </w:r>
    </w:p>
    <w:p w14:paraId="5E0F556B" w14:textId="65E2A059" w:rsidR="07A32124" w:rsidRPr="00E3366C" w:rsidRDefault="282F09AC" w:rsidP="00E3366C">
      <w:pPr>
        <w:spacing w:line="360" w:lineRule="auto"/>
        <w:ind w:left="720" w:hanging="720"/>
        <w:contextualSpacing/>
        <w:rPr>
          <w:rFonts w:ascii="Calibri" w:eastAsia="Calibri" w:hAnsi="Calibri" w:cs="Calibri"/>
          <w:sz w:val="24"/>
          <w:szCs w:val="24"/>
        </w:rPr>
      </w:pPr>
      <w:r w:rsidRPr="00E3366C">
        <w:rPr>
          <w:rFonts w:ascii="Calibri" w:eastAsia="Calibri" w:hAnsi="Calibri" w:cs="Calibri"/>
          <w:sz w:val="24"/>
          <w:szCs w:val="24"/>
          <w:lang w:val="en-US"/>
        </w:rPr>
        <w:t xml:space="preserve">Contreras, C.P., </w:t>
      </w:r>
      <w:r w:rsidR="6F412AE2" w:rsidRPr="255B7748">
        <w:rPr>
          <w:rFonts w:ascii="Calibri" w:eastAsia="Calibri" w:hAnsi="Calibri" w:cs="Calibri"/>
          <w:sz w:val="24"/>
          <w:szCs w:val="24"/>
          <w:lang w:val="en-US"/>
        </w:rPr>
        <w:t>and</w:t>
      </w:r>
      <w:r w:rsidRPr="00E3366C">
        <w:rPr>
          <w:rFonts w:ascii="Calibri" w:eastAsia="Calibri" w:hAnsi="Calibri" w:cs="Calibri"/>
          <w:sz w:val="24"/>
          <w:szCs w:val="24"/>
          <w:lang w:val="en-US"/>
        </w:rPr>
        <w:t xml:space="preserve"> Bonilla, C.A. (2018). A Comprehensive Evaluation of </w:t>
      </w:r>
      <w:proofErr w:type="spellStart"/>
      <w:r w:rsidRPr="00E3366C">
        <w:rPr>
          <w:rFonts w:ascii="Calibri" w:eastAsia="Calibri" w:hAnsi="Calibri" w:cs="Calibri"/>
          <w:sz w:val="24"/>
          <w:szCs w:val="24"/>
          <w:lang w:val="en-US"/>
        </w:rPr>
        <w:t>Pedotransfer</w:t>
      </w:r>
      <w:proofErr w:type="spellEnd"/>
      <w:r w:rsidRPr="00E3366C">
        <w:rPr>
          <w:rFonts w:ascii="Calibri" w:eastAsia="Calibri" w:hAnsi="Calibri" w:cs="Calibri"/>
          <w:sz w:val="24"/>
          <w:szCs w:val="24"/>
          <w:lang w:val="en-US"/>
        </w:rPr>
        <w:t xml:space="preserve"> Functions for Predicting Soil Water Content in Environmental Modeling and Ecosystem Management</w:t>
      </w:r>
      <w:r w:rsidR="25A40556" w:rsidRPr="00E3366C">
        <w:rPr>
          <w:rFonts w:ascii="Calibri" w:eastAsia="Calibri" w:hAnsi="Calibri" w:cs="Calibri"/>
          <w:sz w:val="24"/>
          <w:szCs w:val="24"/>
          <w:lang w:val="en-US"/>
        </w:rPr>
        <w:t>.</w:t>
      </w:r>
      <w:r w:rsidRPr="00E3366C">
        <w:rPr>
          <w:rFonts w:ascii="Calibri" w:eastAsia="Calibri" w:hAnsi="Calibri" w:cs="Calibri"/>
          <w:sz w:val="24"/>
          <w:szCs w:val="24"/>
          <w:lang w:val="en-US"/>
        </w:rPr>
        <w:t xml:space="preserve"> </w:t>
      </w:r>
      <w:r w:rsidRPr="00E3366C">
        <w:rPr>
          <w:rFonts w:ascii="Calibri" w:eastAsia="Calibri" w:hAnsi="Calibri" w:cs="Calibri"/>
          <w:i/>
          <w:iCs/>
          <w:sz w:val="24"/>
          <w:szCs w:val="24"/>
          <w:lang w:val="en-US"/>
        </w:rPr>
        <w:t>Science of the Total Environment</w:t>
      </w:r>
      <w:r w:rsidRPr="00E3366C">
        <w:rPr>
          <w:rFonts w:ascii="Calibri" w:eastAsia="Calibri" w:hAnsi="Calibri" w:cs="Calibri"/>
          <w:sz w:val="24"/>
          <w:szCs w:val="24"/>
          <w:lang w:val="en-US"/>
        </w:rPr>
        <w:t>, 644, pp</w:t>
      </w:r>
      <w:r w:rsidR="00780DB3" w:rsidRPr="00E3366C">
        <w:rPr>
          <w:rFonts w:ascii="Calibri" w:eastAsia="Calibri" w:hAnsi="Calibri" w:cs="Calibri"/>
          <w:sz w:val="24"/>
          <w:szCs w:val="24"/>
          <w:lang w:val="en-US"/>
        </w:rPr>
        <w:t>.</w:t>
      </w:r>
      <w:r w:rsidRPr="00E3366C">
        <w:rPr>
          <w:rFonts w:ascii="Calibri" w:eastAsia="Calibri" w:hAnsi="Calibri" w:cs="Calibri"/>
          <w:sz w:val="24"/>
          <w:szCs w:val="24"/>
          <w:lang w:val="en-US"/>
        </w:rPr>
        <w:t xml:space="preserve">1580-1590. </w:t>
      </w:r>
      <w:proofErr w:type="spellStart"/>
      <w:r w:rsidRPr="72DF9382">
        <w:rPr>
          <w:rFonts w:ascii="Calibri" w:eastAsia="Calibri" w:hAnsi="Calibri" w:cs="Calibri"/>
          <w:sz w:val="24"/>
          <w:szCs w:val="24"/>
          <w:lang w:val="en-US"/>
        </w:rPr>
        <w:t>doi</w:t>
      </w:r>
      <w:proofErr w:type="spellEnd"/>
      <w:r w:rsidRPr="72DF9382">
        <w:rPr>
          <w:rFonts w:ascii="Calibri" w:eastAsia="Calibri" w:hAnsi="Calibri" w:cs="Calibri"/>
          <w:sz w:val="24"/>
          <w:szCs w:val="24"/>
          <w:lang w:val="en-US"/>
        </w:rPr>
        <w:t xml:space="preserve">: </w:t>
      </w:r>
      <w:hyperlink r:id="rId19">
        <w:r w:rsidRPr="72DF9382">
          <w:rPr>
            <w:rStyle w:val="Hyperlink"/>
            <w:rFonts w:ascii="Calibri" w:eastAsia="Calibri" w:hAnsi="Calibri" w:cs="Calibri"/>
            <w:color w:val="auto"/>
            <w:sz w:val="24"/>
            <w:szCs w:val="24"/>
            <w:u w:val="none"/>
            <w:lang w:val="en-US"/>
          </w:rPr>
          <w:t>https://doi.org/10.1016/j.scitotenv.2018.07.063</w:t>
        </w:r>
      </w:hyperlink>
      <w:r w:rsidR="00C11BD5" w:rsidRPr="72DF9382">
        <w:rPr>
          <w:rFonts w:ascii="Calibri" w:hAnsi="Calibri" w:cs="Calibri"/>
          <w:sz w:val="24"/>
          <w:szCs w:val="24"/>
        </w:rPr>
        <w:t>.</w:t>
      </w:r>
    </w:p>
    <w:p w14:paraId="03A52471" w14:textId="41D97CED" w:rsidR="59189DE3" w:rsidRDefault="7E509999" w:rsidP="59189DE3">
      <w:pPr>
        <w:spacing w:line="360" w:lineRule="auto"/>
        <w:ind w:left="720" w:hanging="720"/>
        <w:contextualSpacing/>
        <w:rPr>
          <w:rFonts w:ascii="Calibri" w:eastAsia="Calibri" w:hAnsi="Calibri" w:cs="Calibri"/>
          <w:sz w:val="24"/>
          <w:szCs w:val="24"/>
        </w:rPr>
      </w:pPr>
      <w:r w:rsidRPr="3DF40915">
        <w:rPr>
          <w:rFonts w:ascii="Calibri" w:hAnsi="Calibri" w:cs="Calibri"/>
          <w:sz w:val="24"/>
          <w:szCs w:val="24"/>
        </w:rPr>
        <w:t xml:space="preserve">Dundee City Council. </w:t>
      </w:r>
      <w:r w:rsidRPr="0E30B32A">
        <w:rPr>
          <w:rFonts w:ascii="Calibri" w:hAnsi="Calibri" w:cs="Calibri"/>
          <w:sz w:val="24"/>
          <w:szCs w:val="24"/>
        </w:rPr>
        <w:t xml:space="preserve">(2024). </w:t>
      </w:r>
      <w:r w:rsidR="2A01E634" w:rsidRPr="5390726C">
        <w:rPr>
          <w:rFonts w:ascii="Calibri" w:hAnsi="Calibri" w:cs="Calibri"/>
          <w:i/>
          <w:sz w:val="24"/>
          <w:szCs w:val="24"/>
        </w:rPr>
        <w:t>Water environment, open space, play, recreation and sport</w:t>
      </w:r>
      <w:r w:rsidR="2A01E634" w:rsidRPr="5390726C">
        <w:rPr>
          <w:rFonts w:ascii="Calibri" w:hAnsi="Calibri" w:cs="Calibri"/>
          <w:sz w:val="24"/>
          <w:szCs w:val="24"/>
        </w:rPr>
        <w:t xml:space="preserve">. </w:t>
      </w:r>
      <w:r w:rsidR="20FD6F67" w:rsidRPr="5390726C">
        <w:rPr>
          <w:rFonts w:ascii="Calibri" w:hAnsi="Calibri" w:cs="Calibri"/>
          <w:sz w:val="24"/>
          <w:szCs w:val="24"/>
        </w:rPr>
        <w:t xml:space="preserve">Dundee City Council. </w:t>
      </w:r>
      <w:r w:rsidR="20FD6F67" w:rsidRPr="72DF9382">
        <w:rPr>
          <w:rFonts w:ascii="Calibri" w:hAnsi="Calibri" w:cs="Calibri"/>
          <w:sz w:val="24"/>
          <w:szCs w:val="24"/>
        </w:rPr>
        <w:t xml:space="preserve">Available at: </w:t>
      </w:r>
      <w:hyperlink r:id="rId20" w:anchor=":~:text=The%20report%20details%20that%20Dundee%20City%20covers%206300,Adding%20private%20gardens%20increases%20this%20figure%20to%2062%25.">
        <w:r w:rsidR="74AC2AAF" w:rsidRPr="72DF9382">
          <w:rPr>
            <w:rStyle w:val="Hyperlink"/>
            <w:rFonts w:ascii="Calibri" w:eastAsia="Calibri" w:hAnsi="Calibri" w:cs="Calibri"/>
            <w:color w:val="auto"/>
            <w:sz w:val="24"/>
            <w:szCs w:val="24"/>
            <w:u w:val="none"/>
          </w:rPr>
          <w:t>https://www.dundeecity.gov.uk/sites/default/files/publications/water_environment_and_greenspace_accessible.pdf</w:t>
        </w:r>
        <w:r w:rsidR="5DB855E3" w:rsidRPr="72DF9382">
          <w:rPr>
            <w:rStyle w:val="Hyperlink"/>
            <w:rFonts w:ascii="Calibri" w:eastAsia="Calibri" w:hAnsi="Calibri" w:cs="Calibri"/>
            <w:color w:val="auto"/>
            <w:sz w:val="24"/>
            <w:szCs w:val="24"/>
            <w:u w:val="none"/>
          </w:rPr>
          <w:t>.</w:t>
        </w:r>
      </w:hyperlink>
    </w:p>
    <w:p w14:paraId="1CAC28EB" w14:textId="4384583B" w:rsidR="5FCA5308" w:rsidRPr="00E3366C" w:rsidRDefault="282F09AC" w:rsidP="00E3366C">
      <w:pPr>
        <w:spacing w:line="360" w:lineRule="auto"/>
        <w:ind w:left="720" w:hanging="720"/>
        <w:contextualSpacing/>
        <w:rPr>
          <w:rFonts w:ascii="Calibri" w:eastAsia="Calibri" w:hAnsi="Calibri" w:cs="Calibri"/>
          <w:sz w:val="24"/>
          <w:szCs w:val="24"/>
          <w:lang w:val="en-US"/>
        </w:rPr>
      </w:pPr>
      <w:r w:rsidRPr="00E3366C">
        <w:rPr>
          <w:rFonts w:ascii="Calibri" w:eastAsia="Calibri" w:hAnsi="Calibri" w:cs="Calibri"/>
          <w:sz w:val="24"/>
          <w:szCs w:val="24"/>
          <w:lang w:val="en-US"/>
        </w:rPr>
        <w:t xml:space="preserve">Fung, T.K., Richards, D.R., Leong, R.A.T., Ghosh, S., Tan, C.W.J., </w:t>
      </w:r>
      <w:proofErr w:type="spellStart"/>
      <w:r w:rsidRPr="00E3366C">
        <w:rPr>
          <w:rFonts w:ascii="Calibri" w:eastAsia="Calibri" w:hAnsi="Calibri" w:cs="Calibri"/>
          <w:sz w:val="24"/>
          <w:szCs w:val="24"/>
          <w:lang w:val="en-US"/>
        </w:rPr>
        <w:t>Drillet</w:t>
      </w:r>
      <w:proofErr w:type="spellEnd"/>
      <w:r w:rsidRPr="00E3366C">
        <w:rPr>
          <w:rFonts w:ascii="Calibri" w:eastAsia="Calibri" w:hAnsi="Calibri" w:cs="Calibri"/>
          <w:sz w:val="24"/>
          <w:szCs w:val="24"/>
          <w:lang w:val="en-US"/>
        </w:rPr>
        <w:t xml:space="preserve">, Z., Leong, K.L. and Edwards, P.J. (2021). Litter </w:t>
      </w:r>
      <w:r w:rsidR="7A3500B7" w:rsidRPr="00E3366C">
        <w:rPr>
          <w:rFonts w:ascii="Calibri" w:eastAsia="Calibri" w:hAnsi="Calibri" w:cs="Calibri"/>
          <w:sz w:val="24"/>
          <w:szCs w:val="24"/>
          <w:lang w:val="en-US"/>
        </w:rPr>
        <w:t>D</w:t>
      </w:r>
      <w:r w:rsidRPr="00E3366C">
        <w:rPr>
          <w:rFonts w:ascii="Calibri" w:eastAsia="Calibri" w:hAnsi="Calibri" w:cs="Calibri"/>
          <w:sz w:val="24"/>
          <w:szCs w:val="24"/>
          <w:lang w:val="en-US"/>
        </w:rPr>
        <w:t xml:space="preserve">ecomposition and </w:t>
      </w:r>
      <w:r w:rsidR="0E83560F" w:rsidRPr="00E3366C">
        <w:rPr>
          <w:rFonts w:ascii="Calibri" w:eastAsia="Calibri" w:hAnsi="Calibri" w:cs="Calibri"/>
          <w:sz w:val="24"/>
          <w:szCs w:val="24"/>
          <w:lang w:val="en-US"/>
        </w:rPr>
        <w:t>I</w:t>
      </w:r>
      <w:r w:rsidRPr="00E3366C">
        <w:rPr>
          <w:rFonts w:ascii="Calibri" w:eastAsia="Calibri" w:hAnsi="Calibri" w:cs="Calibri"/>
          <w:sz w:val="24"/>
          <w:szCs w:val="24"/>
          <w:lang w:val="en-US"/>
        </w:rPr>
        <w:t xml:space="preserve">nfiltration </w:t>
      </w:r>
      <w:r w:rsidR="43EDCF89" w:rsidRPr="00E3366C">
        <w:rPr>
          <w:rFonts w:ascii="Calibri" w:eastAsia="Calibri" w:hAnsi="Calibri" w:cs="Calibri"/>
          <w:sz w:val="24"/>
          <w:szCs w:val="24"/>
          <w:lang w:val="en-US"/>
        </w:rPr>
        <w:t>C</w:t>
      </w:r>
      <w:r w:rsidRPr="00E3366C">
        <w:rPr>
          <w:rFonts w:ascii="Calibri" w:eastAsia="Calibri" w:hAnsi="Calibri" w:cs="Calibri"/>
          <w:sz w:val="24"/>
          <w:szCs w:val="24"/>
          <w:lang w:val="en-US"/>
        </w:rPr>
        <w:t xml:space="preserve">apacities in </w:t>
      </w:r>
      <w:r w:rsidR="010362D1" w:rsidRPr="00E3366C">
        <w:rPr>
          <w:rFonts w:ascii="Calibri" w:eastAsia="Calibri" w:hAnsi="Calibri" w:cs="Calibri"/>
          <w:sz w:val="24"/>
          <w:szCs w:val="24"/>
          <w:lang w:val="en-US"/>
        </w:rPr>
        <w:t>S</w:t>
      </w:r>
      <w:r w:rsidRPr="00E3366C">
        <w:rPr>
          <w:rFonts w:ascii="Calibri" w:eastAsia="Calibri" w:hAnsi="Calibri" w:cs="Calibri"/>
          <w:sz w:val="24"/>
          <w:szCs w:val="24"/>
          <w:lang w:val="en-US"/>
        </w:rPr>
        <w:t xml:space="preserve">oils of </w:t>
      </w:r>
      <w:r w:rsidR="3D41F31E" w:rsidRPr="00E3366C">
        <w:rPr>
          <w:rFonts w:ascii="Calibri" w:eastAsia="Calibri" w:hAnsi="Calibri" w:cs="Calibri"/>
          <w:sz w:val="24"/>
          <w:szCs w:val="24"/>
          <w:lang w:val="en-US"/>
        </w:rPr>
        <w:lastRenderedPageBreak/>
        <w:t>D</w:t>
      </w:r>
      <w:r w:rsidRPr="00E3366C">
        <w:rPr>
          <w:rFonts w:ascii="Calibri" w:eastAsia="Calibri" w:hAnsi="Calibri" w:cs="Calibri"/>
          <w:sz w:val="24"/>
          <w:szCs w:val="24"/>
          <w:lang w:val="en-US"/>
        </w:rPr>
        <w:t xml:space="preserve">ifferent </w:t>
      </w:r>
      <w:r w:rsidR="4810390E" w:rsidRPr="00E3366C">
        <w:rPr>
          <w:rFonts w:ascii="Calibri" w:eastAsia="Calibri" w:hAnsi="Calibri" w:cs="Calibri"/>
          <w:sz w:val="24"/>
          <w:szCs w:val="24"/>
          <w:lang w:val="en-US"/>
        </w:rPr>
        <w:t>T</w:t>
      </w:r>
      <w:r w:rsidRPr="00E3366C">
        <w:rPr>
          <w:rFonts w:ascii="Calibri" w:eastAsia="Calibri" w:hAnsi="Calibri" w:cs="Calibri"/>
          <w:sz w:val="24"/>
          <w:szCs w:val="24"/>
          <w:lang w:val="en-US"/>
        </w:rPr>
        <w:t xml:space="preserve">ropical </w:t>
      </w:r>
      <w:r w:rsidR="1BAD7ECF" w:rsidRPr="00E3366C">
        <w:rPr>
          <w:rFonts w:ascii="Calibri" w:eastAsia="Calibri" w:hAnsi="Calibri" w:cs="Calibri"/>
          <w:sz w:val="24"/>
          <w:szCs w:val="24"/>
          <w:lang w:val="en-US"/>
        </w:rPr>
        <w:t>U</w:t>
      </w:r>
      <w:r w:rsidRPr="00E3366C">
        <w:rPr>
          <w:rFonts w:ascii="Calibri" w:eastAsia="Calibri" w:hAnsi="Calibri" w:cs="Calibri"/>
          <w:sz w:val="24"/>
          <w:szCs w:val="24"/>
          <w:lang w:val="en-US"/>
        </w:rPr>
        <w:t xml:space="preserve">rban </w:t>
      </w:r>
      <w:r w:rsidR="04DE3C64" w:rsidRPr="00E3366C">
        <w:rPr>
          <w:rFonts w:ascii="Calibri" w:eastAsia="Calibri" w:hAnsi="Calibri" w:cs="Calibri"/>
          <w:sz w:val="24"/>
          <w:szCs w:val="24"/>
          <w:lang w:val="en-US"/>
        </w:rPr>
        <w:t>L</w:t>
      </w:r>
      <w:r w:rsidRPr="00E3366C">
        <w:rPr>
          <w:rFonts w:ascii="Calibri" w:eastAsia="Calibri" w:hAnsi="Calibri" w:cs="Calibri"/>
          <w:sz w:val="24"/>
          <w:szCs w:val="24"/>
          <w:lang w:val="en-US"/>
        </w:rPr>
        <w:t xml:space="preserve">and </w:t>
      </w:r>
      <w:r w:rsidR="30E50DE3" w:rsidRPr="00E3366C">
        <w:rPr>
          <w:rFonts w:ascii="Calibri" w:eastAsia="Calibri" w:hAnsi="Calibri" w:cs="Calibri"/>
          <w:sz w:val="24"/>
          <w:szCs w:val="24"/>
          <w:lang w:val="en-US"/>
        </w:rPr>
        <w:t>C</w:t>
      </w:r>
      <w:r w:rsidRPr="00E3366C">
        <w:rPr>
          <w:rFonts w:ascii="Calibri" w:eastAsia="Calibri" w:hAnsi="Calibri" w:cs="Calibri"/>
          <w:sz w:val="24"/>
          <w:szCs w:val="24"/>
          <w:lang w:val="en-US"/>
        </w:rPr>
        <w:t xml:space="preserve">overs. </w:t>
      </w:r>
      <w:r w:rsidRPr="00E3366C">
        <w:rPr>
          <w:rFonts w:ascii="Calibri" w:eastAsia="Calibri" w:hAnsi="Calibri" w:cs="Calibri"/>
          <w:i/>
          <w:sz w:val="24"/>
          <w:szCs w:val="24"/>
          <w:lang w:val="en-US"/>
        </w:rPr>
        <w:t>Urban Ecosystems</w:t>
      </w:r>
      <w:r w:rsidRPr="00E3366C">
        <w:rPr>
          <w:rFonts w:ascii="Calibri" w:eastAsia="Calibri" w:hAnsi="Calibri" w:cs="Calibri"/>
          <w:sz w:val="24"/>
          <w:szCs w:val="24"/>
          <w:lang w:val="en-US"/>
        </w:rPr>
        <w:t xml:space="preserve">. </w:t>
      </w:r>
      <w:proofErr w:type="spellStart"/>
      <w:r w:rsidRPr="00E3366C">
        <w:rPr>
          <w:rFonts w:ascii="Calibri" w:eastAsia="Calibri" w:hAnsi="Calibri" w:cs="Calibri"/>
          <w:sz w:val="24"/>
          <w:szCs w:val="24"/>
          <w:lang w:val="en-US"/>
        </w:rPr>
        <w:t>doi</w:t>
      </w:r>
      <w:proofErr w:type="spellEnd"/>
      <w:r w:rsidRPr="00E3366C">
        <w:rPr>
          <w:rFonts w:ascii="Calibri" w:eastAsia="Calibri" w:hAnsi="Calibri" w:cs="Calibri"/>
          <w:sz w:val="24"/>
          <w:szCs w:val="24"/>
          <w:lang w:val="en-US"/>
        </w:rPr>
        <w:t>:</w:t>
      </w:r>
      <w:r w:rsidR="7DBB2193" w:rsidRPr="00E3366C">
        <w:rPr>
          <w:rFonts w:ascii="Calibri" w:eastAsia="Calibri" w:hAnsi="Calibri" w:cs="Calibri"/>
          <w:sz w:val="24"/>
          <w:szCs w:val="24"/>
          <w:lang w:val="en-US"/>
        </w:rPr>
        <w:t xml:space="preserve"> </w:t>
      </w:r>
      <w:r w:rsidRPr="00E3366C">
        <w:rPr>
          <w:rFonts w:ascii="Calibri" w:eastAsia="Calibri" w:hAnsi="Calibri" w:cs="Calibri"/>
          <w:sz w:val="24"/>
          <w:szCs w:val="24"/>
          <w:lang w:val="en-US"/>
        </w:rPr>
        <w:t>https://doi.org/10.1007/s11252-021-01126-2.</w:t>
      </w:r>
    </w:p>
    <w:p w14:paraId="0B45EC71" w14:textId="24DC05D3" w:rsidR="232BD12A" w:rsidRPr="00E3366C" w:rsidRDefault="282F09AC" w:rsidP="00E3366C">
      <w:pPr>
        <w:spacing w:line="360" w:lineRule="auto"/>
        <w:ind w:left="720" w:hanging="720"/>
        <w:contextualSpacing/>
        <w:rPr>
          <w:rFonts w:ascii="Calibri" w:eastAsia="Calibri" w:hAnsi="Calibri" w:cs="Calibri"/>
          <w:sz w:val="24"/>
          <w:szCs w:val="24"/>
          <w:lang w:val="en-US"/>
        </w:rPr>
      </w:pPr>
      <w:r w:rsidRPr="00E3366C">
        <w:rPr>
          <w:rFonts w:ascii="Calibri" w:eastAsia="Calibri" w:hAnsi="Calibri" w:cs="Calibri"/>
          <w:sz w:val="24"/>
          <w:szCs w:val="24"/>
          <w:lang w:val="en-US"/>
        </w:rPr>
        <w:t xml:space="preserve">Hazell, E.C. (2020). Disaggregating Ecosystem Benefits: An Integrated Environmental-Deprivation Index. </w:t>
      </w:r>
      <w:r w:rsidRPr="00E3366C">
        <w:rPr>
          <w:rFonts w:ascii="Calibri" w:eastAsia="Calibri" w:hAnsi="Calibri" w:cs="Calibri"/>
          <w:i/>
          <w:sz w:val="24"/>
          <w:szCs w:val="24"/>
          <w:lang w:val="en-US"/>
        </w:rPr>
        <w:t>Sustainability</w:t>
      </w:r>
      <w:r w:rsidRPr="00E3366C">
        <w:rPr>
          <w:rFonts w:ascii="Calibri" w:eastAsia="Calibri" w:hAnsi="Calibri" w:cs="Calibri"/>
          <w:sz w:val="24"/>
          <w:szCs w:val="24"/>
          <w:lang w:val="en-US"/>
        </w:rPr>
        <w:t>, 12(18), p</w:t>
      </w:r>
      <w:r w:rsidR="002A7681" w:rsidRPr="00E3366C">
        <w:rPr>
          <w:rFonts w:ascii="Calibri" w:eastAsia="Calibri" w:hAnsi="Calibri" w:cs="Calibri"/>
          <w:sz w:val="24"/>
          <w:szCs w:val="24"/>
          <w:lang w:val="en-US"/>
        </w:rPr>
        <w:t>p</w:t>
      </w:r>
      <w:r w:rsidR="00780DB3" w:rsidRPr="00E3366C">
        <w:rPr>
          <w:rFonts w:ascii="Calibri" w:eastAsia="Calibri" w:hAnsi="Calibri" w:cs="Calibri"/>
          <w:sz w:val="24"/>
          <w:szCs w:val="24"/>
          <w:lang w:val="en-US"/>
        </w:rPr>
        <w:t>.</w:t>
      </w:r>
      <w:r w:rsidRPr="00E3366C">
        <w:rPr>
          <w:rFonts w:ascii="Calibri" w:eastAsia="Calibri" w:hAnsi="Calibri" w:cs="Calibri"/>
          <w:sz w:val="24"/>
          <w:szCs w:val="24"/>
          <w:lang w:val="en-US"/>
        </w:rPr>
        <w:t xml:space="preserve">7589. </w:t>
      </w:r>
      <w:proofErr w:type="spellStart"/>
      <w:r w:rsidRPr="00E3366C">
        <w:rPr>
          <w:rFonts w:ascii="Calibri" w:eastAsia="Calibri" w:hAnsi="Calibri" w:cs="Calibri"/>
          <w:sz w:val="24"/>
          <w:szCs w:val="24"/>
          <w:lang w:val="en-US"/>
        </w:rPr>
        <w:t>doi</w:t>
      </w:r>
      <w:proofErr w:type="spellEnd"/>
      <w:r w:rsidRPr="00E3366C">
        <w:rPr>
          <w:rFonts w:ascii="Calibri" w:eastAsia="Calibri" w:hAnsi="Calibri" w:cs="Calibri"/>
          <w:sz w:val="24"/>
          <w:szCs w:val="24"/>
          <w:lang w:val="en-US"/>
        </w:rPr>
        <w:t>:</w:t>
      </w:r>
      <w:r w:rsidR="536F5964" w:rsidRPr="00E3366C">
        <w:rPr>
          <w:rFonts w:ascii="Calibri" w:eastAsia="Calibri" w:hAnsi="Calibri" w:cs="Calibri"/>
          <w:sz w:val="24"/>
          <w:szCs w:val="24"/>
          <w:lang w:val="en-US"/>
        </w:rPr>
        <w:t xml:space="preserve"> </w:t>
      </w:r>
      <w:r w:rsidRPr="00E3366C">
        <w:rPr>
          <w:rFonts w:ascii="Calibri" w:eastAsia="Calibri" w:hAnsi="Calibri" w:cs="Calibri"/>
          <w:sz w:val="24"/>
          <w:szCs w:val="24"/>
          <w:lang w:val="en-US"/>
        </w:rPr>
        <w:t>https://doi.org/10.3390/su12187589.</w:t>
      </w:r>
    </w:p>
    <w:p w14:paraId="125AB548" w14:textId="10E0A07F" w:rsidR="5FCA5308" w:rsidRPr="00E3366C" w:rsidRDefault="395568ED" w:rsidP="00E3366C">
      <w:pPr>
        <w:spacing w:line="360" w:lineRule="auto"/>
        <w:ind w:left="720" w:hanging="720"/>
        <w:contextualSpacing/>
        <w:rPr>
          <w:rFonts w:ascii="Calibri" w:eastAsia="Calibri" w:hAnsi="Calibri" w:cs="Calibri"/>
          <w:sz w:val="24"/>
          <w:szCs w:val="24"/>
          <w:lang w:val="en-US"/>
        </w:rPr>
      </w:pPr>
      <w:r w:rsidRPr="00E3366C">
        <w:rPr>
          <w:rFonts w:ascii="Calibri" w:eastAsia="Calibri" w:hAnsi="Calibri" w:cs="Calibri"/>
          <w:sz w:val="24"/>
          <w:szCs w:val="24"/>
          <w:lang w:val="en-US"/>
        </w:rPr>
        <w:t xml:space="preserve">Houston, D., </w:t>
      </w:r>
      <w:proofErr w:type="spellStart"/>
      <w:r w:rsidRPr="00E3366C">
        <w:rPr>
          <w:rFonts w:ascii="Calibri" w:eastAsia="Calibri" w:hAnsi="Calibri" w:cs="Calibri"/>
          <w:sz w:val="24"/>
          <w:szCs w:val="24"/>
          <w:lang w:val="en-US"/>
        </w:rPr>
        <w:t>Werritty</w:t>
      </w:r>
      <w:proofErr w:type="spellEnd"/>
      <w:r w:rsidRPr="00E3366C">
        <w:rPr>
          <w:rFonts w:ascii="Calibri" w:eastAsia="Calibri" w:hAnsi="Calibri" w:cs="Calibri"/>
          <w:sz w:val="24"/>
          <w:szCs w:val="24"/>
          <w:lang w:val="en-US"/>
        </w:rPr>
        <w:t xml:space="preserve">, A., Ball, T. and Black, A. (2020). Environmental </w:t>
      </w:r>
      <w:r w:rsidR="2126B895" w:rsidRPr="00E3366C">
        <w:rPr>
          <w:rFonts w:ascii="Calibri" w:eastAsia="Calibri" w:hAnsi="Calibri" w:cs="Calibri"/>
          <w:sz w:val="24"/>
          <w:szCs w:val="24"/>
          <w:lang w:val="en-US"/>
        </w:rPr>
        <w:t>V</w:t>
      </w:r>
      <w:r w:rsidRPr="00E3366C">
        <w:rPr>
          <w:rFonts w:ascii="Calibri" w:eastAsia="Calibri" w:hAnsi="Calibri" w:cs="Calibri"/>
          <w:sz w:val="24"/>
          <w:szCs w:val="24"/>
          <w:lang w:val="en-US"/>
        </w:rPr>
        <w:t xml:space="preserve">ulnerability and </w:t>
      </w:r>
      <w:r w:rsidR="6D14E18A" w:rsidRPr="00E3366C">
        <w:rPr>
          <w:rFonts w:ascii="Calibri" w:eastAsia="Calibri" w:hAnsi="Calibri" w:cs="Calibri"/>
          <w:sz w:val="24"/>
          <w:szCs w:val="24"/>
          <w:lang w:val="en-US"/>
        </w:rPr>
        <w:t>R</w:t>
      </w:r>
      <w:r w:rsidRPr="00E3366C">
        <w:rPr>
          <w:rFonts w:ascii="Calibri" w:eastAsia="Calibri" w:hAnsi="Calibri" w:cs="Calibri"/>
          <w:sz w:val="24"/>
          <w:szCs w:val="24"/>
          <w:lang w:val="en-US"/>
        </w:rPr>
        <w:t xml:space="preserve">esilience: Social </w:t>
      </w:r>
      <w:r w:rsidR="6DD2B43D" w:rsidRPr="00E3366C">
        <w:rPr>
          <w:rFonts w:ascii="Calibri" w:eastAsia="Calibri" w:hAnsi="Calibri" w:cs="Calibri"/>
          <w:sz w:val="24"/>
          <w:szCs w:val="24"/>
          <w:lang w:val="en-US"/>
        </w:rPr>
        <w:t>D</w:t>
      </w:r>
      <w:r w:rsidRPr="00E3366C">
        <w:rPr>
          <w:rFonts w:ascii="Calibri" w:eastAsia="Calibri" w:hAnsi="Calibri" w:cs="Calibri"/>
          <w:sz w:val="24"/>
          <w:szCs w:val="24"/>
          <w:lang w:val="en-US"/>
        </w:rPr>
        <w:t xml:space="preserve">ifferentiation in </w:t>
      </w:r>
      <w:r w:rsidR="343F09D2" w:rsidRPr="00E3366C">
        <w:rPr>
          <w:rFonts w:ascii="Calibri" w:eastAsia="Calibri" w:hAnsi="Calibri" w:cs="Calibri"/>
          <w:sz w:val="24"/>
          <w:szCs w:val="24"/>
          <w:lang w:val="en-US"/>
        </w:rPr>
        <w:t>S</w:t>
      </w:r>
      <w:r w:rsidRPr="00E3366C">
        <w:rPr>
          <w:rFonts w:ascii="Calibri" w:eastAsia="Calibri" w:hAnsi="Calibri" w:cs="Calibri"/>
          <w:sz w:val="24"/>
          <w:szCs w:val="24"/>
          <w:lang w:val="en-US"/>
        </w:rPr>
        <w:t xml:space="preserve">hort‐ and </w:t>
      </w:r>
      <w:r w:rsidR="5CEF84A5" w:rsidRPr="00E3366C">
        <w:rPr>
          <w:rFonts w:ascii="Calibri" w:eastAsia="Calibri" w:hAnsi="Calibri" w:cs="Calibri"/>
          <w:sz w:val="24"/>
          <w:szCs w:val="24"/>
          <w:lang w:val="en-US"/>
        </w:rPr>
        <w:t>L</w:t>
      </w:r>
      <w:r w:rsidRPr="00E3366C">
        <w:rPr>
          <w:rFonts w:ascii="Calibri" w:eastAsia="Calibri" w:hAnsi="Calibri" w:cs="Calibri"/>
          <w:sz w:val="24"/>
          <w:szCs w:val="24"/>
          <w:lang w:val="en-US"/>
        </w:rPr>
        <w:t xml:space="preserve">ong‐term </w:t>
      </w:r>
      <w:r w:rsidR="5FD18067" w:rsidRPr="00E3366C">
        <w:rPr>
          <w:rFonts w:ascii="Calibri" w:eastAsia="Calibri" w:hAnsi="Calibri" w:cs="Calibri"/>
          <w:sz w:val="24"/>
          <w:szCs w:val="24"/>
          <w:lang w:val="en-US"/>
        </w:rPr>
        <w:t>F</w:t>
      </w:r>
      <w:r w:rsidRPr="00E3366C">
        <w:rPr>
          <w:rFonts w:ascii="Calibri" w:eastAsia="Calibri" w:hAnsi="Calibri" w:cs="Calibri"/>
          <w:sz w:val="24"/>
          <w:szCs w:val="24"/>
          <w:lang w:val="en-US"/>
        </w:rPr>
        <w:t xml:space="preserve">lood </w:t>
      </w:r>
      <w:r w:rsidR="138908A3" w:rsidRPr="00E3366C">
        <w:rPr>
          <w:rFonts w:ascii="Calibri" w:eastAsia="Calibri" w:hAnsi="Calibri" w:cs="Calibri"/>
          <w:sz w:val="24"/>
          <w:szCs w:val="24"/>
          <w:lang w:val="en-US"/>
        </w:rPr>
        <w:t>I</w:t>
      </w:r>
      <w:r w:rsidRPr="00E3366C">
        <w:rPr>
          <w:rFonts w:ascii="Calibri" w:eastAsia="Calibri" w:hAnsi="Calibri" w:cs="Calibri"/>
          <w:sz w:val="24"/>
          <w:szCs w:val="24"/>
          <w:lang w:val="en-US"/>
        </w:rPr>
        <w:t xml:space="preserve">mpacts. </w:t>
      </w:r>
      <w:r w:rsidRPr="00E3366C">
        <w:rPr>
          <w:rFonts w:ascii="Calibri" w:eastAsia="Calibri" w:hAnsi="Calibri" w:cs="Calibri"/>
          <w:i/>
          <w:sz w:val="24"/>
          <w:szCs w:val="24"/>
          <w:lang w:val="en-US"/>
        </w:rPr>
        <w:t>Transactions of the Institute of British Geographers</w:t>
      </w:r>
      <w:r w:rsidRPr="00E3366C">
        <w:rPr>
          <w:rFonts w:ascii="Calibri" w:eastAsia="Calibri" w:hAnsi="Calibri" w:cs="Calibri"/>
          <w:sz w:val="24"/>
          <w:szCs w:val="24"/>
          <w:lang w:val="en-US"/>
        </w:rPr>
        <w:t>, 46(1), pp</w:t>
      </w:r>
      <w:r w:rsidR="00780DB3" w:rsidRPr="00E3366C">
        <w:rPr>
          <w:rFonts w:ascii="Calibri" w:eastAsia="Calibri" w:hAnsi="Calibri" w:cs="Calibri"/>
          <w:sz w:val="24"/>
          <w:szCs w:val="24"/>
          <w:lang w:val="en-US"/>
        </w:rPr>
        <w:t>.</w:t>
      </w:r>
      <w:r w:rsidRPr="00E3366C">
        <w:rPr>
          <w:rFonts w:ascii="Calibri" w:eastAsia="Calibri" w:hAnsi="Calibri" w:cs="Calibri"/>
          <w:sz w:val="24"/>
          <w:szCs w:val="24"/>
          <w:lang w:val="en-US"/>
        </w:rPr>
        <w:t xml:space="preserve">102–119. </w:t>
      </w:r>
      <w:proofErr w:type="spellStart"/>
      <w:r w:rsidRPr="00E3366C">
        <w:rPr>
          <w:rFonts w:ascii="Calibri" w:eastAsia="Calibri" w:hAnsi="Calibri" w:cs="Calibri"/>
          <w:sz w:val="24"/>
          <w:szCs w:val="24"/>
          <w:lang w:val="en-US"/>
        </w:rPr>
        <w:t>doi</w:t>
      </w:r>
      <w:proofErr w:type="spellEnd"/>
      <w:r w:rsidRPr="00E3366C">
        <w:rPr>
          <w:rFonts w:ascii="Calibri" w:eastAsia="Calibri" w:hAnsi="Calibri" w:cs="Calibri"/>
          <w:sz w:val="24"/>
          <w:szCs w:val="24"/>
          <w:lang w:val="en-US"/>
        </w:rPr>
        <w:t>:</w:t>
      </w:r>
      <w:r w:rsidR="7E293892" w:rsidRPr="00E3366C">
        <w:rPr>
          <w:rFonts w:ascii="Calibri" w:eastAsia="Calibri" w:hAnsi="Calibri" w:cs="Calibri"/>
          <w:sz w:val="24"/>
          <w:szCs w:val="24"/>
          <w:lang w:val="en-US"/>
        </w:rPr>
        <w:t xml:space="preserve"> </w:t>
      </w:r>
      <w:r w:rsidRPr="00E3366C">
        <w:rPr>
          <w:rFonts w:ascii="Calibri" w:eastAsia="Calibri" w:hAnsi="Calibri" w:cs="Calibri"/>
          <w:sz w:val="24"/>
          <w:szCs w:val="24"/>
          <w:lang w:val="en-US"/>
        </w:rPr>
        <w:t>https://doi.org/10.1111/tran.12408.</w:t>
      </w:r>
    </w:p>
    <w:p w14:paraId="47AD5D25" w14:textId="05A2A82B" w:rsidR="75A00C5A" w:rsidRPr="00E3366C" w:rsidRDefault="395568ED" w:rsidP="00E3366C">
      <w:pPr>
        <w:spacing w:line="360" w:lineRule="auto"/>
        <w:ind w:left="720" w:hanging="720"/>
        <w:contextualSpacing/>
        <w:rPr>
          <w:rFonts w:ascii="Calibri" w:eastAsia="Calibri" w:hAnsi="Calibri" w:cs="Calibri"/>
          <w:sz w:val="24"/>
          <w:szCs w:val="24"/>
          <w:lang w:val="en-US"/>
        </w:rPr>
      </w:pPr>
      <w:r w:rsidRPr="00E3366C">
        <w:rPr>
          <w:rFonts w:ascii="Calibri" w:eastAsia="Calibri" w:hAnsi="Calibri" w:cs="Calibri"/>
          <w:sz w:val="24"/>
          <w:szCs w:val="24"/>
          <w:lang w:val="en-US"/>
        </w:rPr>
        <w:t xml:space="preserve">Kim, H., Lee, D.-K. and Sung, S. (2016). Effect of Urban </w:t>
      </w:r>
      <w:r w:rsidR="35F6083B" w:rsidRPr="255B7748">
        <w:rPr>
          <w:rFonts w:ascii="Calibri" w:eastAsia="Calibri" w:hAnsi="Calibri" w:cs="Calibri"/>
          <w:sz w:val="24"/>
          <w:szCs w:val="24"/>
          <w:lang w:val="en-US"/>
        </w:rPr>
        <w:t>Greenspaces</w:t>
      </w:r>
      <w:r w:rsidRPr="00E3366C">
        <w:rPr>
          <w:rFonts w:ascii="Calibri" w:eastAsia="Calibri" w:hAnsi="Calibri" w:cs="Calibri"/>
          <w:sz w:val="24"/>
          <w:szCs w:val="24"/>
          <w:lang w:val="en-US"/>
        </w:rPr>
        <w:t xml:space="preserve"> and Flooded Area Type on Flooding Probability. </w:t>
      </w:r>
      <w:r w:rsidRPr="00E3366C">
        <w:rPr>
          <w:rFonts w:ascii="Calibri" w:eastAsia="Calibri" w:hAnsi="Calibri" w:cs="Calibri"/>
          <w:i/>
          <w:sz w:val="24"/>
          <w:szCs w:val="24"/>
          <w:lang w:val="en-US"/>
        </w:rPr>
        <w:t>Sustainability</w:t>
      </w:r>
      <w:r w:rsidRPr="00E3366C">
        <w:rPr>
          <w:rFonts w:ascii="Calibri" w:eastAsia="Calibri" w:hAnsi="Calibri" w:cs="Calibri"/>
          <w:sz w:val="24"/>
          <w:szCs w:val="24"/>
          <w:lang w:val="en-US"/>
        </w:rPr>
        <w:t>, 8(2), p</w:t>
      </w:r>
      <w:r w:rsidR="002A7681" w:rsidRPr="00E3366C">
        <w:rPr>
          <w:rFonts w:ascii="Calibri" w:eastAsia="Calibri" w:hAnsi="Calibri" w:cs="Calibri"/>
          <w:sz w:val="24"/>
          <w:szCs w:val="24"/>
          <w:lang w:val="en-US"/>
        </w:rPr>
        <w:t>p</w:t>
      </w:r>
      <w:r w:rsidR="00780DB3" w:rsidRPr="00E3366C">
        <w:rPr>
          <w:rFonts w:ascii="Calibri" w:eastAsia="Calibri" w:hAnsi="Calibri" w:cs="Calibri"/>
          <w:sz w:val="24"/>
          <w:szCs w:val="24"/>
          <w:lang w:val="en-US"/>
        </w:rPr>
        <w:t>.</w:t>
      </w:r>
      <w:r w:rsidRPr="00E3366C">
        <w:rPr>
          <w:rFonts w:ascii="Calibri" w:eastAsia="Calibri" w:hAnsi="Calibri" w:cs="Calibri"/>
          <w:sz w:val="24"/>
          <w:szCs w:val="24"/>
          <w:lang w:val="en-US"/>
        </w:rPr>
        <w:t xml:space="preserve">134. </w:t>
      </w:r>
      <w:proofErr w:type="spellStart"/>
      <w:r w:rsidRPr="00E3366C">
        <w:rPr>
          <w:rFonts w:ascii="Calibri" w:eastAsia="Calibri" w:hAnsi="Calibri" w:cs="Calibri"/>
          <w:sz w:val="24"/>
          <w:szCs w:val="24"/>
          <w:lang w:val="en-US"/>
        </w:rPr>
        <w:t>doi</w:t>
      </w:r>
      <w:proofErr w:type="spellEnd"/>
      <w:r w:rsidRPr="00E3366C">
        <w:rPr>
          <w:rFonts w:ascii="Calibri" w:eastAsia="Calibri" w:hAnsi="Calibri" w:cs="Calibri"/>
          <w:sz w:val="24"/>
          <w:szCs w:val="24"/>
          <w:lang w:val="en-US"/>
        </w:rPr>
        <w:t>:</w:t>
      </w:r>
      <w:r w:rsidR="693D552C" w:rsidRPr="00E3366C">
        <w:rPr>
          <w:rFonts w:ascii="Calibri" w:eastAsia="Calibri" w:hAnsi="Calibri" w:cs="Calibri"/>
          <w:sz w:val="24"/>
          <w:szCs w:val="24"/>
          <w:lang w:val="en-US"/>
        </w:rPr>
        <w:t xml:space="preserve"> </w:t>
      </w:r>
      <w:r w:rsidRPr="00E3366C">
        <w:rPr>
          <w:rFonts w:ascii="Calibri" w:eastAsia="Calibri" w:hAnsi="Calibri" w:cs="Calibri"/>
          <w:sz w:val="24"/>
          <w:szCs w:val="24"/>
          <w:lang w:val="en-US"/>
        </w:rPr>
        <w:t>https://doi.org/10.3390/su8020134.</w:t>
      </w:r>
    </w:p>
    <w:p w14:paraId="2CDC2283" w14:textId="2580483E" w:rsidR="7865EFF8" w:rsidRPr="00E3366C" w:rsidRDefault="395568ED" w:rsidP="00E3366C">
      <w:pPr>
        <w:spacing w:line="360" w:lineRule="auto"/>
        <w:ind w:left="720" w:hanging="720"/>
        <w:contextualSpacing/>
        <w:rPr>
          <w:rFonts w:ascii="Calibri" w:eastAsia="Calibri" w:hAnsi="Calibri" w:cs="Calibri"/>
          <w:sz w:val="24"/>
          <w:szCs w:val="24"/>
          <w:lang w:val="en-US"/>
        </w:rPr>
      </w:pPr>
      <w:r w:rsidRPr="00E3366C">
        <w:rPr>
          <w:rFonts w:ascii="Calibri" w:eastAsia="Calibri" w:hAnsi="Calibri" w:cs="Calibri"/>
          <w:sz w:val="24"/>
          <w:szCs w:val="24"/>
          <w:lang w:val="en-US"/>
        </w:rPr>
        <w:t xml:space="preserve">Milazzo, F., </w:t>
      </w:r>
      <w:proofErr w:type="spellStart"/>
      <w:r w:rsidRPr="00E3366C">
        <w:rPr>
          <w:rFonts w:ascii="Calibri" w:eastAsia="Calibri" w:hAnsi="Calibri" w:cs="Calibri"/>
          <w:sz w:val="24"/>
          <w:szCs w:val="24"/>
          <w:lang w:val="en-US"/>
        </w:rPr>
        <w:t>Francksen</w:t>
      </w:r>
      <w:proofErr w:type="spellEnd"/>
      <w:r w:rsidRPr="00E3366C">
        <w:rPr>
          <w:rFonts w:ascii="Calibri" w:eastAsia="Calibri" w:hAnsi="Calibri" w:cs="Calibri"/>
          <w:sz w:val="24"/>
          <w:szCs w:val="24"/>
          <w:lang w:val="en-US"/>
        </w:rPr>
        <w:t xml:space="preserve">, R.M., </w:t>
      </w:r>
      <w:proofErr w:type="spellStart"/>
      <w:r w:rsidRPr="00E3366C">
        <w:rPr>
          <w:rFonts w:ascii="Calibri" w:eastAsia="Calibri" w:hAnsi="Calibri" w:cs="Calibri"/>
          <w:sz w:val="24"/>
          <w:szCs w:val="24"/>
          <w:lang w:val="en-US"/>
        </w:rPr>
        <w:t>Zavattaro</w:t>
      </w:r>
      <w:proofErr w:type="spellEnd"/>
      <w:r w:rsidRPr="00E3366C">
        <w:rPr>
          <w:rFonts w:ascii="Calibri" w:eastAsia="Calibri" w:hAnsi="Calibri" w:cs="Calibri"/>
          <w:sz w:val="24"/>
          <w:szCs w:val="24"/>
          <w:lang w:val="en-US"/>
        </w:rPr>
        <w:t xml:space="preserve">, L., Abdalla, M., </w:t>
      </w:r>
      <w:proofErr w:type="spellStart"/>
      <w:r w:rsidRPr="00E3366C">
        <w:rPr>
          <w:rFonts w:ascii="Calibri" w:eastAsia="Calibri" w:hAnsi="Calibri" w:cs="Calibri"/>
          <w:sz w:val="24"/>
          <w:szCs w:val="24"/>
          <w:lang w:val="en-US"/>
        </w:rPr>
        <w:t>Hejduk</w:t>
      </w:r>
      <w:proofErr w:type="spellEnd"/>
      <w:r w:rsidRPr="00E3366C">
        <w:rPr>
          <w:rFonts w:ascii="Calibri" w:eastAsia="Calibri" w:hAnsi="Calibri" w:cs="Calibri"/>
          <w:sz w:val="24"/>
          <w:szCs w:val="24"/>
          <w:lang w:val="en-US"/>
        </w:rPr>
        <w:t xml:space="preserve">, S., Enri, S.R., </w:t>
      </w:r>
      <w:proofErr w:type="spellStart"/>
      <w:r w:rsidRPr="00E3366C">
        <w:rPr>
          <w:rFonts w:ascii="Calibri" w:eastAsia="Calibri" w:hAnsi="Calibri" w:cs="Calibri"/>
          <w:sz w:val="24"/>
          <w:szCs w:val="24"/>
          <w:lang w:val="en-US"/>
        </w:rPr>
        <w:t>Pittarello</w:t>
      </w:r>
      <w:proofErr w:type="spellEnd"/>
      <w:r w:rsidRPr="00E3366C">
        <w:rPr>
          <w:rFonts w:ascii="Calibri" w:eastAsia="Calibri" w:hAnsi="Calibri" w:cs="Calibri"/>
          <w:sz w:val="24"/>
          <w:szCs w:val="24"/>
          <w:lang w:val="en-US"/>
        </w:rPr>
        <w:t xml:space="preserve">, M., Price, P.N., </w:t>
      </w:r>
      <w:proofErr w:type="spellStart"/>
      <w:r w:rsidRPr="00E3366C">
        <w:rPr>
          <w:rFonts w:ascii="Calibri" w:eastAsia="Calibri" w:hAnsi="Calibri" w:cs="Calibri"/>
          <w:sz w:val="24"/>
          <w:szCs w:val="24"/>
          <w:lang w:val="en-US"/>
        </w:rPr>
        <w:t>Schils</w:t>
      </w:r>
      <w:proofErr w:type="spellEnd"/>
      <w:r w:rsidRPr="00E3366C">
        <w:rPr>
          <w:rFonts w:ascii="Calibri" w:eastAsia="Calibri" w:hAnsi="Calibri" w:cs="Calibri"/>
          <w:sz w:val="24"/>
          <w:szCs w:val="24"/>
          <w:lang w:val="en-US"/>
        </w:rPr>
        <w:t xml:space="preserve">, R.L.M., Smith, P. and </w:t>
      </w:r>
      <w:proofErr w:type="spellStart"/>
      <w:r w:rsidRPr="00E3366C">
        <w:rPr>
          <w:rFonts w:ascii="Calibri" w:eastAsia="Calibri" w:hAnsi="Calibri" w:cs="Calibri"/>
          <w:sz w:val="24"/>
          <w:szCs w:val="24"/>
          <w:lang w:val="en-US"/>
        </w:rPr>
        <w:t>Vanwalleghem</w:t>
      </w:r>
      <w:proofErr w:type="spellEnd"/>
      <w:r w:rsidRPr="00E3366C">
        <w:rPr>
          <w:rFonts w:ascii="Calibri" w:eastAsia="Calibri" w:hAnsi="Calibri" w:cs="Calibri"/>
          <w:sz w:val="24"/>
          <w:szCs w:val="24"/>
          <w:lang w:val="en-US"/>
        </w:rPr>
        <w:t xml:space="preserve">, T. (2023). The </w:t>
      </w:r>
      <w:r w:rsidR="1C80EA0C" w:rsidRPr="00E3366C">
        <w:rPr>
          <w:rFonts w:ascii="Calibri" w:eastAsia="Calibri" w:hAnsi="Calibri" w:cs="Calibri"/>
          <w:sz w:val="24"/>
          <w:szCs w:val="24"/>
          <w:lang w:val="en-US"/>
        </w:rPr>
        <w:t>R</w:t>
      </w:r>
      <w:r w:rsidRPr="00E3366C">
        <w:rPr>
          <w:rFonts w:ascii="Calibri" w:eastAsia="Calibri" w:hAnsi="Calibri" w:cs="Calibri"/>
          <w:sz w:val="24"/>
          <w:szCs w:val="24"/>
          <w:lang w:val="en-US"/>
        </w:rPr>
        <w:t xml:space="preserve">ole of </w:t>
      </w:r>
      <w:r w:rsidR="7282EF87" w:rsidRPr="00E3366C">
        <w:rPr>
          <w:rFonts w:ascii="Calibri" w:eastAsia="Calibri" w:hAnsi="Calibri" w:cs="Calibri"/>
          <w:sz w:val="24"/>
          <w:szCs w:val="24"/>
          <w:lang w:val="en-US"/>
        </w:rPr>
        <w:t>G</w:t>
      </w:r>
      <w:r w:rsidRPr="00E3366C">
        <w:rPr>
          <w:rFonts w:ascii="Calibri" w:eastAsia="Calibri" w:hAnsi="Calibri" w:cs="Calibri"/>
          <w:sz w:val="24"/>
          <w:szCs w:val="24"/>
          <w:lang w:val="en-US"/>
        </w:rPr>
        <w:t xml:space="preserve">rassland for </w:t>
      </w:r>
      <w:r w:rsidR="3F3218DD" w:rsidRPr="00E3366C">
        <w:rPr>
          <w:rFonts w:ascii="Calibri" w:eastAsia="Calibri" w:hAnsi="Calibri" w:cs="Calibri"/>
          <w:sz w:val="24"/>
          <w:szCs w:val="24"/>
          <w:lang w:val="en-US"/>
        </w:rPr>
        <w:t>E</w:t>
      </w:r>
      <w:r w:rsidRPr="00E3366C">
        <w:rPr>
          <w:rFonts w:ascii="Calibri" w:eastAsia="Calibri" w:hAnsi="Calibri" w:cs="Calibri"/>
          <w:sz w:val="24"/>
          <w:szCs w:val="24"/>
          <w:lang w:val="en-US"/>
        </w:rPr>
        <w:t xml:space="preserve">rosion and </w:t>
      </w:r>
      <w:r w:rsidR="5AAFCEA5" w:rsidRPr="00E3366C">
        <w:rPr>
          <w:rFonts w:ascii="Calibri" w:eastAsia="Calibri" w:hAnsi="Calibri" w:cs="Calibri"/>
          <w:sz w:val="24"/>
          <w:szCs w:val="24"/>
          <w:lang w:val="en-US"/>
        </w:rPr>
        <w:t>F</w:t>
      </w:r>
      <w:r w:rsidRPr="00E3366C">
        <w:rPr>
          <w:rFonts w:ascii="Calibri" w:eastAsia="Calibri" w:hAnsi="Calibri" w:cs="Calibri"/>
          <w:sz w:val="24"/>
          <w:szCs w:val="24"/>
          <w:lang w:val="en-US"/>
        </w:rPr>
        <w:t xml:space="preserve">lood </w:t>
      </w:r>
      <w:r w:rsidR="0529A533" w:rsidRPr="00E3366C">
        <w:rPr>
          <w:rFonts w:ascii="Calibri" w:eastAsia="Calibri" w:hAnsi="Calibri" w:cs="Calibri"/>
          <w:sz w:val="24"/>
          <w:szCs w:val="24"/>
          <w:lang w:val="en-US"/>
        </w:rPr>
        <w:t>M</w:t>
      </w:r>
      <w:r w:rsidRPr="00E3366C">
        <w:rPr>
          <w:rFonts w:ascii="Calibri" w:eastAsia="Calibri" w:hAnsi="Calibri" w:cs="Calibri"/>
          <w:sz w:val="24"/>
          <w:szCs w:val="24"/>
          <w:lang w:val="en-US"/>
        </w:rPr>
        <w:t xml:space="preserve">itigation in Europe: A </w:t>
      </w:r>
      <w:r w:rsidR="51B567CE" w:rsidRPr="00E3366C">
        <w:rPr>
          <w:rFonts w:ascii="Calibri" w:eastAsia="Calibri" w:hAnsi="Calibri" w:cs="Calibri"/>
          <w:sz w:val="24"/>
          <w:szCs w:val="24"/>
          <w:lang w:val="en-US"/>
        </w:rPr>
        <w:t>M</w:t>
      </w:r>
      <w:r w:rsidRPr="00E3366C">
        <w:rPr>
          <w:rFonts w:ascii="Calibri" w:eastAsia="Calibri" w:hAnsi="Calibri" w:cs="Calibri"/>
          <w:sz w:val="24"/>
          <w:szCs w:val="24"/>
          <w:lang w:val="en-US"/>
        </w:rPr>
        <w:t xml:space="preserve">eta-analysis. </w:t>
      </w:r>
      <w:r w:rsidRPr="00E3366C">
        <w:rPr>
          <w:rFonts w:ascii="Calibri" w:eastAsia="Calibri" w:hAnsi="Calibri" w:cs="Calibri"/>
          <w:i/>
          <w:sz w:val="24"/>
          <w:szCs w:val="24"/>
          <w:lang w:val="en-US"/>
        </w:rPr>
        <w:t>Agriculture, Ecosystems &amp; Environment</w:t>
      </w:r>
      <w:r w:rsidRPr="00E3366C">
        <w:rPr>
          <w:rFonts w:ascii="Calibri" w:eastAsia="Calibri" w:hAnsi="Calibri" w:cs="Calibri"/>
          <w:sz w:val="24"/>
          <w:szCs w:val="24"/>
          <w:lang w:val="en-US"/>
        </w:rPr>
        <w:t>, 348, p</w:t>
      </w:r>
      <w:r w:rsidR="00B84C11" w:rsidRPr="00E3366C">
        <w:rPr>
          <w:rFonts w:ascii="Calibri" w:eastAsia="Calibri" w:hAnsi="Calibri" w:cs="Calibri"/>
          <w:sz w:val="24"/>
          <w:szCs w:val="24"/>
          <w:lang w:val="en-US"/>
        </w:rPr>
        <w:t>p</w:t>
      </w:r>
      <w:r w:rsidR="00780DB3" w:rsidRPr="00E3366C">
        <w:rPr>
          <w:rFonts w:ascii="Calibri" w:eastAsia="Calibri" w:hAnsi="Calibri" w:cs="Calibri"/>
          <w:sz w:val="24"/>
          <w:szCs w:val="24"/>
          <w:lang w:val="en-US"/>
        </w:rPr>
        <w:t>.</w:t>
      </w:r>
      <w:r w:rsidRPr="00E3366C">
        <w:rPr>
          <w:rFonts w:ascii="Calibri" w:eastAsia="Calibri" w:hAnsi="Calibri" w:cs="Calibri"/>
          <w:sz w:val="24"/>
          <w:szCs w:val="24"/>
          <w:lang w:val="en-US"/>
        </w:rPr>
        <w:t xml:space="preserve">108443. </w:t>
      </w:r>
      <w:proofErr w:type="spellStart"/>
      <w:r w:rsidRPr="00E3366C">
        <w:rPr>
          <w:rFonts w:ascii="Calibri" w:eastAsia="Calibri" w:hAnsi="Calibri" w:cs="Calibri"/>
          <w:sz w:val="24"/>
          <w:szCs w:val="24"/>
          <w:lang w:val="en-US"/>
        </w:rPr>
        <w:t>doi</w:t>
      </w:r>
      <w:proofErr w:type="spellEnd"/>
      <w:r w:rsidRPr="00E3366C">
        <w:rPr>
          <w:rFonts w:ascii="Calibri" w:eastAsia="Calibri" w:hAnsi="Calibri" w:cs="Calibri"/>
          <w:sz w:val="24"/>
          <w:szCs w:val="24"/>
          <w:lang w:val="en-US"/>
        </w:rPr>
        <w:t>:</w:t>
      </w:r>
      <w:r w:rsidR="5992922E" w:rsidRPr="00E3366C">
        <w:rPr>
          <w:rFonts w:ascii="Calibri" w:eastAsia="Calibri" w:hAnsi="Calibri" w:cs="Calibri"/>
          <w:sz w:val="24"/>
          <w:szCs w:val="24"/>
          <w:lang w:val="en-US"/>
        </w:rPr>
        <w:t xml:space="preserve"> </w:t>
      </w:r>
      <w:r w:rsidRPr="00E3366C">
        <w:rPr>
          <w:rFonts w:ascii="Calibri" w:eastAsia="Calibri" w:hAnsi="Calibri" w:cs="Calibri"/>
          <w:sz w:val="24"/>
          <w:szCs w:val="24"/>
          <w:lang w:val="en-US"/>
        </w:rPr>
        <w:t>https://doi.org/10.1016/j.agee.2023.108443.</w:t>
      </w:r>
    </w:p>
    <w:p w14:paraId="615C99D6" w14:textId="6E5BCC9E" w:rsidR="0A88026A" w:rsidRPr="00E3366C" w:rsidRDefault="395568ED" w:rsidP="00E3366C">
      <w:pPr>
        <w:spacing w:line="360" w:lineRule="auto"/>
        <w:ind w:left="720" w:hanging="720"/>
        <w:contextualSpacing/>
        <w:rPr>
          <w:rFonts w:ascii="Calibri" w:eastAsia="Calibri" w:hAnsi="Calibri" w:cs="Calibri"/>
          <w:sz w:val="24"/>
          <w:szCs w:val="24"/>
          <w:lang w:val="en-US"/>
        </w:rPr>
      </w:pPr>
      <w:r w:rsidRPr="00E3366C">
        <w:rPr>
          <w:rFonts w:ascii="Calibri" w:eastAsia="Calibri" w:hAnsi="Calibri" w:cs="Calibri"/>
          <w:sz w:val="24"/>
          <w:szCs w:val="24"/>
          <w:lang w:val="en-US"/>
        </w:rPr>
        <w:t xml:space="preserve">Pearce, J.R., Richardson, E.A., Mitchell, R.J. and Shortt, N.K. (2011). Environmental </w:t>
      </w:r>
      <w:r w:rsidR="1A02783C" w:rsidRPr="00E3366C">
        <w:rPr>
          <w:rFonts w:ascii="Calibri" w:eastAsia="Calibri" w:hAnsi="Calibri" w:cs="Calibri"/>
          <w:sz w:val="24"/>
          <w:szCs w:val="24"/>
          <w:lang w:val="en-US"/>
        </w:rPr>
        <w:t>J</w:t>
      </w:r>
      <w:r w:rsidRPr="00E3366C">
        <w:rPr>
          <w:rFonts w:ascii="Calibri" w:eastAsia="Calibri" w:hAnsi="Calibri" w:cs="Calibri"/>
          <w:sz w:val="24"/>
          <w:szCs w:val="24"/>
          <w:lang w:val="en-US"/>
        </w:rPr>
        <w:t xml:space="preserve">ustice and </w:t>
      </w:r>
      <w:r w:rsidR="7CF4EB14" w:rsidRPr="00E3366C">
        <w:rPr>
          <w:rFonts w:ascii="Calibri" w:eastAsia="Calibri" w:hAnsi="Calibri" w:cs="Calibri"/>
          <w:sz w:val="24"/>
          <w:szCs w:val="24"/>
          <w:lang w:val="en-US"/>
        </w:rPr>
        <w:t>H</w:t>
      </w:r>
      <w:r w:rsidRPr="00E3366C">
        <w:rPr>
          <w:rFonts w:ascii="Calibri" w:eastAsia="Calibri" w:hAnsi="Calibri" w:cs="Calibri"/>
          <w:sz w:val="24"/>
          <w:szCs w:val="24"/>
          <w:lang w:val="en-US"/>
        </w:rPr>
        <w:t xml:space="preserve">ealth: A </w:t>
      </w:r>
      <w:r w:rsidR="09A065DB" w:rsidRPr="00E3366C">
        <w:rPr>
          <w:rFonts w:ascii="Calibri" w:eastAsia="Calibri" w:hAnsi="Calibri" w:cs="Calibri"/>
          <w:sz w:val="24"/>
          <w:szCs w:val="24"/>
          <w:lang w:val="en-US"/>
        </w:rPr>
        <w:t>S</w:t>
      </w:r>
      <w:r w:rsidRPr="00E3366C">
        <w:rPr>
          <w:rFonts w:ascii="Calibri" w:eastAsia="Calibri" w:hAnsi="Calibri" w:cs="Calibri"/>
          <w:sz w:val="24"/>
          <w:szCs w:val="24"/>
          <w:lang w:val="en-US"/>
        </w:rPr>
        <w:t xml:space="preserve">tudy of </w:t>
      </w:r>
      <w:r w:rsidR="22D6C099" w:rsidRPr="00E3366C">
        <w:rPr>
          <w:rFonts w:ascii="Calibri" w:eastAsia="Calibri" w:hAnsi="Calibri" w:cs="Calibri"/>
          <w:sz w:val="24"/>
          <w:szCs w:val="24"/>
          <w:lang w:val="en-US"/>
        </w:rPr>
        <w:t>M</w:t>
      </w:r>
      <w:r w:rsidRPr="00E3366C">
        <w:rPr>
          <w:rFonts w:ascii="Calibri" w:eastAsia="Calibri" w:hAnsi="Calibri" w:cs="Calibri"/>
          <w:sz w:val="24"/>
          <w:szCs w:val="24"/>
          <w:lang w:val="en-US"/>
        </w:rPr>
        <w:t xml:space="preserve">ultiple </w:t>
      </w:r>
      <w:r w:rsidR="50A814A2" w:rsidRPr="00E3366C">
        <w:rPr>
          <w:rFonts w:ascii="Calibri" w:eastAsia="Calibri" w:hAnsi="Calibri" w:cs="Calibri"/>
          <w:sz w:val="24"/>
          <w:szCs w:val="24"/>
          <w:lang w:val="en-US"/>
        </w:rPr>
        <w:t>E</w:t>
      </w:r>
      <w:r w:rsidRPr="00E3366C">
        <w:rPr>
          <w:rFonts w:ascii="Calibri" w:eastAsia="Calibri" w:hAnsi="Calibri" w:cs="Calibri"/>
          <w:sz w:val="24"/>
          <w:szCs w:val="24"/>
          <w:lang w:val="en-US"/>
        </w:rPr>
        <w:t xml:space="preserve">nvironmental </w:t>
      </w:r>
      <w:r w:rsidR="0A173313" w:rsidRPr="00E3366C">
        <w:rPr>
          <w:rFonts w:ascii="Calibri" w:eastAsia="Calibri" w:hAnsi="Calibri" w:cs="Calibri"/>
          <w:sz w:val="24"/>
          <w:szCs w:val="24"/>
          <w:lang w:val="en-US"/>
        </w:rPr>
        <w:t>D</w:t>
      </w:r>
      <w:r w:rsidRPr="00E3366C">
        <w:rPr>
          <w:rFonts w:ascii="Calibri" w:eastAsia="Calibri" w:hAnsi="Calibri" w:cs="Calibri"/>
          <w:sz w:val="24"/>
          <w:szCs w:val="24"/>
          <w:lang w:val="en-US"/>
        </w:rPr>
        <w:t xml:space="preserve">eprivation and </w:t>
      </w:r>
      <w:r w:rsidR="539CC214" w:rsidRPr="00E3366C">
        <w:rPr>
          <w:rFonts w:ascii="Calibri" w:eastAsia="Calibri" w:hAnsi="Calibri" w:cs="Calibri"/>
          <w:sz w:val="24"/>
          <w:szCs w:val="24"/>
          <w:lang w:val="en-US"/>
        </w:rPr>
        <w:t>G</w:t>
      </w:r>
      <w:r w:rsidRPr="00E3366C">
        <w:rPr>
          <w:rFonts w:ascii="Calibri" w:eastAsia="Calibri" w:hAnsi="Calibri" w:cs="Calibri"/>
          <w:sz w:val="24"/>
          <w:szCs w:val="24"/>
          <w:lang w:val="en-US"/>
        </w:rPr>
        <w:t xml:space="preserve">eographical </w:t>
      </w:r>
      <w:r w:rsidR="411BB85A" w:rsidRPr="00E3366C">
        <w:rPr>
          <w:rFonts w:ascii="Calibri" w:eastAsia="Calibri" w:hAnsi="Calibri" w:cs="Calibri"/>
          <w:sz w:val="24"/>
          <w:szCs w:val="24"/>
          <w:lang w:val="en-US"/>
        </w:rPr>
        <w:t>I</w:t>
      </w:r>
      <w:r w:rsidRPr="00E3366C">
        <w:rPr>
          <w:rFonts w:ascii="Calibri" w:eastAsia="Calibri" w:hAnsi="Calibri" w:cs="Calibri"/>
          <w:sz w:val="24"/>
          <w:szCs w:val="24"/>
          <w:lang w:val="en-US"/>
        </w:rPr>
        <w:t xml:space="preserve">nequalities in </w:t>
      </w:r>
      <w:r w:rsidR="3F6CA395" w:rsidRPr="00E3366C">
        <w:rPr>
          <w:rFonts w:ascii="Calibri" w:eastAsia="Calibri" w:hAnsi="Calibri" w:cs="Calibri"/>
          <w:sz w:val="24"/>
          <w:szCs w:val="24"/>
          <w:lang w:val="en-US"/>
        </w:rPr>
        <w:t>H</w:t>
      </w:r>
      <w:r w:rsidRPr="00E3366C">
        <w:rPr>
          <w:rFonts w:ascii="Calibri" w:eastAsia="Calibri" w:hAnsi="Calibri" w:cs="Calibri"/>
          <w:sz w:val="24"/>
          <w:szCs w:val="24"/>
          <w:lang w:val="en-US"/>
        </w:rPr>
        <w:t xml:space="preserve">ealth in New Zealand. </w:t>
      </w:r>
      <w:r w:rsidRPr="00E3366C">
        <w:rPr>
          <w:rFonts w:ascii="Calibri" w:eastAsia="Calibri" w:hAnsi="Calibri" w:cs="Calibri"/>
          <w:i/>
          <w:sz w:val="24"/>
          <w:szCs w:val="24"/>
          <w:lang w:val="en-US"/>
        </w:rPr>
        <w:t>Social Science &amp; Medicine</w:t>
      </w:r>
      <w:r w:rsidRPr="00E3366C">
        <w:rPr>
          <w:rFonts w:ascii="Calibri" w:eastAsia="Calibri" w:hAnsi="Calibri" w:cs="Calibri"/>
          <w:sz w:val="24"/>
          <w:szCs w:val="24"/>
          <w:lang w:val="en-US"/>
        </w:rPr>
        <w:t>, 73(3), pp</w:t>
      </w:r>
      <w:r w:rsidR="00780DB3" w:rsidRPr="00E3366C">
        <w:rPr>
          <w:rFonts w:ascii="Calibri" w:eastAsia="Calibri" w:hAnsi="Calibri" w:cs="Calibri"/>
          <w:sz w:val="24"/>
          <w:szCs w:val="24"/>
          <w:lang w:val="en-US"/>
        </w:rPr>
        <w:t>.</w:t>
      </w:r>
      <w:r w:rsidRPr="00E3366C">
        <w:rPr>
          <w:rFonts w:ascii="Calibri" w:eastAsia="Calibri" w:hAnsi="Calibri" w:cs="Calibri"/>
          <w:sz w:val="24"/>
          <w:szCs w:val="24"/>
          <w:lang w:val="en-US"/>
        </w:rPr>
        <w:t xml:space="preserve">410–420. </w:t>
      </w:r>
      <w:proofErr w:type="spellStart"/>
      <w:r w:rsidRPr="00E3366C">
        <w:rPr>
          <w:rFonts w:ascii="Calibri" w:eastAsia="Calibri" w:hAnsi="Calibri" w:cs="Calibri"/>
          <w:sz w:val="24"/>
          <w:szCs w:val="24"/>
          <w:lang w:val="en-US"/>
        </w:rPr>
        <w:t>doi</w:t>
      </w:r>
      <w:proofErr w:type="spellEnd"/>
      <w:r w:rsidRPr="00E3366C">
        <w:rPr>
          <w:rFonts w:ascii="Calibri" w:eastAsia="Calibri" w:hAnsi="Calibri" w:cs="Calibri"/>
          <w:sz w:val="24"/>
          <w:szCs w:val="24"/>
          <w:lang w:val="en-US"/>
        </w:rPr>
        <w:t>:</w:t>
      </w:r>
      <w:r w:rsidR="1F68F514" w:rsidRPr="00E3366C">
        <w:rPr>
          <w:rFonts w:ascii="Calibri" w:eastAsia="Calibri" w:hAnsi="Calibri" w:cs="Calibri"/>
          <w:sz w:val="24"/>
          <w:szCs w:val="24"/>
          <w:lang w:val="en-US"/>
        </w:rPr>
        <w:t xml:space="preserve"> </w:t>
      </w:r>
      <w:r w:rsidRPr="00E3366C">
        <w:rPr>
          <w:rFonts w:ascii="Calibri" w:eastAsia="Calibri" w:hAnsi="Calibri" w:cs="Calibri"/>
          <w:sz w:val="24"/>
          <w:szCs w:val="24"/>
          <w:lang w:val="en-US"/>
        </w:rPr>
        <w:t>https://doi.org/10.1016/j.socscimed.2011.05.039.</w:t>
      </w:r>
    </w:p>
    <w:p w14:paraId="5AA84B61" w14:textId="23BC6DBB" w:rsidR="7D12EBE3" w:rsidRPr="00E3366C" w:rsidRDefault="395568ED" w:rsidP="00E3366C">
      <w:pPr>
        <w:spacing w:line="360" w:lineRule="auto"/>
        <w:ind w:left="720" w:hanging="720"/>
        <w:contextualSpacing/>
        <w:rPr>
          <w:rFonts w:ascii="Calibri" w:eastAsia="Calibri" w:hAnsi="Calibri" w:cs="Calibri"/>
          <w:sz w:val="24"/>
          <w:szCs w:val="24"/>
          <w:lang w:val="en-US"/>
        </w:rPr>
      </w:pPr>
      <w:proofErr w:type="spellStart"/>
      <w:r w:rsidRPr="00E3366C">
        <w:rPr>
          <w:rFonts w:ascii="Calibri" w:eastAsia="Calibri" w:hAnsi="Calibri" w:cs="Calibri"/>
          <w:sz w:val="24"/>
          <w:szCs w:val="24"/>
          <w:lang w:val="en-US"/>
        </w:rPr>
        <w:t>Regüés</w:t>
      </w:r>
      <w:proofErr w:type="spellEnd"/>
      <w:r w:rsidRPr="00E3366C">
        <w:rPr>
          <w:rFonts w:ascii="Calibri" w:eastAsia="Calibri" w:hAnsi="Calibri" w:cs="Calibri"/>
          <w:sz w:val="24"/>
          <w:szCs w:val="24"/>
          <w:lang w:val="en-US"/>
        </w:rPr>
        <w:t xml:space="preserve">, D., </w:t>
      </w:r>
      <w:proofErr w:type="spellStart"/>
      <w:r w:rsidRPr="00E3366C">
        <w:rPr>
          <w:rFonts w:ascii="Calibri" w:eastAsia="Calibri" w:hAnsi="Calibri" w:cs="Calibri"/>
          <w:sz w:val="24"/>
          <w:szCs w:val="24"/>
          <w:lang w:val="en-US"/>
        </w:rPr>
        <w:t>Badía</w:t>
      </w:r>
      <w:proofErr w:type="spellEnd"/>
      <w:r w:rsidRPr="00E3366C">
        <w:rPr>
          <w:rFonts w:ascii="Calibri" w:eastAsia="Calibri" w:hAnsi="Calibri" w:cs="Calibri"/>
          <w:sz w:val="24"/>
          <w:szCs w:val="24"/>
          <w:lang w:val="en-US"/>
        </w:rPr>
        <w:t xml:space="preserve">, D., </w:t>
      </w:r>
      <w:proofErr w:type="spellStart"/>
      <w:r w:rsidRPr="00E3366C">
        <w:rPr>
          <w:rFonts w:ascii="Calibri" w:eastAsia="Calibri" w:hAnsi="Calibri" w:cs="Calibri"/>
          <w:sz w:val="24"/>
          <w:szCs w:val="24"/>
          <w:lang w:val="en-US"/>
        </w:rPr>
        <w:t>Echeverría</w:t>
      </w:r>
      <w:proofErr w:type="spellEnd"/>
      <w:r w:rsidRPr="00E3366C">
        <w:rPr>
          <w:rFonts w:ascii="Calibri" w:eastAsia="Calibri" w:hAnsi="Calibri" w:cs="Calibri"/>
          <w:sz w:val="24"/>
          <w:szCs w:val="24"/>
          <w:lang w:val="en-US"/>
        </w:rPr>
        <w:t xml:space="preserve">, M. T., </w:t>
      </w:r>
      <w:proofErr w:type="spellStart"/>
      <w:r w:rsidRPr="00E3366C">
        <w:rPr>
          <w:rFonts w:ascii="Calibri" w:eastAsia="Calibri" w:hAnsi="Calibri" w:cs="Calibri"/>
          <w:sz w:val="24"/>
          <w:szCs w:val="24"/>
          <w:lang w:val="en-US"/>
        </w:rPr>
        <w:t>Gispert</w:t>
      </w:r>
      <w:proofErr w:type="spellEnd"/>
      <w:r w:rsidRPr="00E3366C">
        <w:rPr>
          <w:rFonts w:ascii="Calibri" w:eastAsia="Calibri" w:hAnsi="Calibri" w:cs="Calibri"/>
          <w:sz w:val="24"/>
          <w:szCs w:val="24"/>
          <w:lang w:val="en-US"/>
        </w:rPr>
        <w:t xml:space="preserve">, M., Lana-Renault, N., León, J., Nadal, M. E., </w:t>
      </w:r>
      <w:proofErr w:type="spellStart"/>
      <w:r w:rsidRPr="00E3366C">
        <w:rPr>
          <w:rFonts w:ascii="Calibri" w:eastAsia="Calibri" w:hAnsi="Calibri" w:cs="Calibri"/>
          <w:sz w:val="24"/>
          <w:szCs w:val="24"/>
          <w:lang w:val="en-US"/>
        </w:rPr>
        <w:t>Pardini</w:t>
      </w:r>
      <w:proofErr w:type="spellEnd"/>
      <w:r w:rsidRPr="00E3366C">
        <w:rPr>
          <w:rFonts w:ascii="Calibri" w:eastAsia="Calibri" w:hAnsi="Calibri" w:cs="Calibri"/>
          <w:sz w:val="24"/>
          <w:szCs w:val="24"/>
          <w:lang w:val="en-US"/>
        </w:rPr>
        <w:t xml:space="preserve">, G., </w:t>
      </w:r>
      <w:r w:rsidR="6EDB2E64" w:rsidRPr="255B7748">
        <w:rPr>
          <w:rFonts w:ascii="Calibri" w:eastAsia="Calibri" w:hAnsi="Calibri" w:cs="Calibri"/>
          <w:sz w:val="24"/>
          <w:szCs w:val="24"/>
          <w:lang w:val="en-US"/>
        </w:rPr>
        <w:t>and</w:t>
      </w:r>
      <w:r w:rsidRPr="00E3366C">
        <w:rPr>
          <w:rFonts w:ascii="Calibri" w:eastAsia="Calibri" w:hAnsi="Calibri" w:cs="Calibri"/>
          <w:sz w:val="24"/>
          <w:szCs w:val="24"/>
          <w:lang w:val="en-US"/>
        </w:rPr>
        <w:t xml:space="preserve"> Serrano-Muela, P. (2017). </w:t>
      </w:r>
      <w:proofErr w:type="spellStart"/>
      <w:r w:rsidRPr="00E3366C">
        <w:rPr>
          <w:rFonts w:ascii="Calibri" w:eastAsia="Calibri" w:hAnsi="Calibri" w:cs="Calibri"/>
          <w:sz w:val="24"/>
          <w:szCs w:val="24"/>
          <w:lang w:val="en-US"/>
        </w:rPr>
        <w:t>Analysing</w:t>
      </w:r>
      <w:proofErr w:type="spellEnd"/>
      <w:r w:rsidRPr="00E3366C">
        <w:rPr>
          <w:rFonts w:ascii="Calibri" w:eastAsia="Calibri" w:hAnsi="Calibri" w:cs="Calibri"/>
          <w:sz w:val="24"/>
          <w:szCs w:val="24"/>
          <w:lang w:val="en-US"/>
        </w:rPr>
        <w:t xml:space="preserve"> the </w:t>
      </w:r>
      <w:r w:rsidR="06B6A67E" w:rsidRPr="00E3366C">
        <w:rPr>
          <w:rFonts w:ascii="Calibri" w:eastAsia="Calibri" w:hAnsi="Calibri" w:cs="Calibri"/>
          <w:sz w:val="24"/>
          <w:szCs w:val="24"/>
          <w:lang w:val="en-US"/>
        </w:rPr>
        <w:t>E</w:t>
      </w:r>
      <w:r w:rsidRPr="00E3366C">
        <w:rPr>
          <w:rFonts w:ascii="Calibri" w:eastAsia="Calibri" w:hAnsi="Calibri" w:cs="Calibri"/>
          <w:sz w:val="24"/>
          <w:szCs w:val="24"/>
          <w:lang w:val="en-US"/>
        </w:rPr>
        <w:t xml:space="preserve">ffect of </w:t>
      </w:r>
      <w:r w:rsidR="67F9392C" w:rsidRPr="00E3366C">
        <w:rPr>
          <w:rFonts w:ascii="Calibri" w:eastAsia="Calibri" w:hAnsi="Calibri" w:cs="Calibri"/>
          <w:sz w:val="24"/>
          <w:szCs w:val="24"/>
          <w:lang w:val="en-US"/>
        </w:rPr>
        <w:t>L</w:t>
      </w:r>
      <w:r w:rsidRPr="00E3366C">
        <w:rPr>
          <w:rFonts w:ascii="Calibri" w:eastAsia="Calibri" w:hAnsi="Calibri" w:cs="Calibri"/>
          <w:sz w:val="24"/>
          <w:szCs w:val="24"/>
          <w:lang w:val="en-US"/>
        </w:rPr>
        <w:t xml:space="preserve">and </w:t>
      </w:r>
      <w:r w:rsidR="3C10E905" w:rsidRPr="00E3366C">
        <w:rPr>
          <w:rFonts w:ascii="Calibri" w:eastAsia="Calibri" w:hAnsi="Calibri" w:cs="Calibri"/>
          <w:sz w:val="24"/>
          <w:szCs w:val="24"/>
          <w:lang w:val="en-US"/>
        </w:rPr>
        <w:t>U</w:t>
      </w:r>
      <w:r w:rsidRPr="00E3366C">
        <w:rPr>
          <w:rFonts w:ascii="Calibri" w:eastAsia="Calibri" w:hAnsi="Calibri" w:cs="Calibri"/>
          <w:sz w:val="24"/>
          <w:szCs w:val="24"/>
          <w:lang w:val="en-US"/>
        </w:rPr>
        <w:t xml:space="preserve">se and </w:t>
      </w:r>
      <w:r w:rsidR="3F20BDAF" w:rsidRPr="00E3366C">
        <w:rPr>
          <w:rFonts w:ascii="Calibri" w:eastAsia="Calibri" w:hAnsi="Calibri" w:cs="Calibri"/>
          <w:sz w:val="24"/>
          <w:szCs w:val="24"/>
          <w:lang w:val="en-US"/>
        </w:rPr>
        <w:t>V</w:t>
      </w:r>
      <w:r w:rsidRPr="00E3366C">
        <w:rPr>
          <w:rFonts w:ascii="Calibri" w:eastAsia="Calibri" w:hAnsi="Calibri" w:cs="Calibri"/>
          <w:sz w:val="24"/>
          <w:szCs w:val="24"/>
          <w:lang w:val="en-US"/>
        </w:rPr>
        <w:t xml:space="preserve">egetation </w:t>
      </w:r>
      <w:r w:rsidR="5E959790" w:rsidRPr="00E3366C">
        <w:rPr>
          <w:rFonts w:ascii="Calibri" w:eastAsia="Calibri" w:hAnsi="Calibri" w:cs="Calibri"/>
          <w:sz w:val="24"/>
          <w:szCs w:val="24"/>
          <w:lang w:val="en-US"/>
        </w:rPr>
        <w:t>C</w:t>
      </w:r>
      <w:r w:rsidRPr="00E3366C">
        <w:rPr>
          <w:rFonts w:ascii="Calibri" w:eastAsia="Calibri" w:hAnsi="Calibri" w:cs="Calibri"/>
          <w:sz w:val="24"/>
          <w:szCs w:val="24"/>
          <w:lang w:val="en-US"/>
        </w:rPr>
        <w:t xml:space="preserve">over on </w:t>
      </w:r>
      <w:r w:rsidR="40B8840C" w:rsidRPr="00E3366C">
        <w:rPr>
          <w:rFonts w:ascii="Calibri" w:eastAsia="Calibri" w:hAnsi="Calibri" w:cs="Calibri"/>
          <w:sz w:val="24"/>
          <w:szCs w:val="24"/>
          <w:lang w:val="en-US"/>
        </w:rPr>
        <w:t>S</w:t>
      </w:r>
      <w:r w:rsidRPr="00E3366C">
        <w:rPr>
          <w:rFonts w:ascii="Calibri" w:eastAsia="Calibri" w:hAnsi="Calibri" w:cs="Calibri"/>
          <w:sz w:val="24"/>
          <w:szCs w:val="24"/>
          <w:lang w:val="en-US"/>
        </w:rPr>
        <w:t xml:space="preserve">oil </w:t>
      </w:r>
      <w:r w:rsidR="2CE9A4C1" w:rsidRPr="00E3366C">
        <w:rPr>
          <w:rFonts w:ascii="Calibri" w:eastAsia="Calibri" w:hAnsi="Calibri" w:cs="Calibri"/>
          <w:sz w:val="24"/>
          <w:szCs w:val="24"/>
          <w:lang w:val="en-US"/>
        </w:rPr>
        <w:t>I</w:t>
      </w:r>
      <w:r w:rsidRPr="00E3366C">
        <w:rPr>
          <w:rFonts w:ascii="Calibri" w:eastAsia="Calibri" w:hAnsi="Calibri" w:cs="Calibri"/>
          <w:sz w:val="24"/>
          <w:szCs w:val="24"/>
          <w:lang w:val="en-US"/>
        </w:rPr>
        <w:t xml:space="preserve">nfiltration in </w:t>
      </w:r>
      <w:r w:rsidR="13AF4F0E" w:rsidRPr="00E3366C">
        <w:rPr>
          <w:rFonts w:ascii="Calibri" w:eastAsia="Calibri" w:hAnsi="Calibri" w:cs="Calibri"/>
          <w:sz w:val="24"/>
          <w:szCs w:val="24"/>
          <w:lang w:val="en-US"/>
        </w:rPr>
        <w:t>T</w:t>
      </w:r>
      <w:r w:rsidRPr="00E3366C">
        <w:rPr>
          <w:rFonts w:ascii="Calibri" w:eastAsia="Calibri" w:hAnsi="Calibri" w:cs="Calibri"/>
          <w:sz w:val="24"/>
          <w:szCs w:val="24"/>
          <w:lang w:val="en-US"/>
        </w:rPr>
        <w:t xml:space="preserve">hree </w:t>
      </w:r>
      <w:r w:rsidR="18D8CE25" w:rsidRPr="00E3366C">
        <w:rPr>
          <w:rFonts w:ascii="Calibri" w:eastAsia="Calibri" w:hAnsi="Calibri" w:cs="Calibri"/>
          <w:sz w:val="24"/>
          <w:szCs w:val="24"/>
          <w:lang w:val="en-US"/>
        </w:rPr>
        <w:t>C</w:t>
      </w:r>
      <w:r w:rsidRPr="00E3366C">
        <w:rPr>
          <w:rFonts w:ascii="Calibri" w:eastAsia="Calibri" w:hAnsi="Calibri" w:cs="Calibri"/>
          <w:sz w:val="24"/>
          <w:szCs w:val="24"/>
          <w:lang w:val="en-US"/>
        </w:rPr>
        <w:t xml:space="preserve">ontrasting </w:t>
      </w:r>
      <w:r w:rsidR="15372608" w:rsidRPr="00E3366C">
        <w:rPr>
          <w:rFonts w:ascii="Calibri" w:eastAsia="Calibri" w:hAnsi="Calibri" w:cs="Calibri"/>
          <w:sz w:val="24"/>
          <w:szCs w:val="24"/>
          <w:lang w:val="en-US"/>
        </w:rPr>
        <w:t>E</w:t>
      </w:r>
      <w:r w:rsidRPr="00E3366C">
        <w:rPr>
          <w:rFonts w:ascii="Calibri" w:eastAsia="Calibri" w:hAnsi="Calibri" w:cs="Calibri"/>
          <w:sz w:val="24"/>
          <w:szCs w:val="24"/>
          <w:lang w:val="en-US"/>
        </w:rPr>
        <w:t xml:space="preserve">nvironments in </w:t>
      </w:r>
      <w:r w:rsidR="090B3818" w:rsidRPr="00E3366C">
        <w:rPr>
          <w:rFonts w:ascii="Calibri" w:eastAsia="Calibri" w:hAnsi="Calibri" w:cs="Calibri"/>
          <w:sz w:val="24"/>
          <w:szCs w:val="24"/>
          <w:lang w:val="en-US"/>
        </w:rPr>
        <w:t>N</w:t>
      </w:r>
      <w:r w:rsidRPr="00E3366C">
        <w:rPr>
          <w:rFonts w:ascii="Calibri" w:eastAsia="Calibri" w:hAnsi="Calibri" w:cs="Calibri"/>
          <w:sz w:val="24"/>
          <w:szCs w:val="24"/>
          <w:lang w:val="en-US"/>
        </w:rPr>
        <w:t xml:space="preserve">ortheast Spain. </w:t>
      </w:r>
      <w:proofErr w:type="spellStart"/>
      <w:r w:rsidRPr="00E3366C">
        <w:rPr>
          <w:rFonts w:ascii="Calibri" w:eastAsia="Calibri" w:hAnsi="Calibri" w:cs="Calibri"/>
          <w:i/>
          <w:iCs/>
          <w:sz w:val="24"/>
          <w:szCs w:val="24"/>
          <w:lang w:val="en-US"/>
        </w:rPr>
        <w:t>Cuadernos</w:t>
      </w:r>
      <w:proofErr w:type="spellEnd"/>
      <w:r w:rsidRPr="00E3366C">
        <w:rPr>
          <w:rFonts w:ascii="Calibri" w:eastAsia="Calibri" w:hAnsi="Calibri" w:cs="Calibri"/>
          <w:i/>
          <w:iCs/>
          <w:sz w:val="24"/>
          <w:szCs w:val="24"/>
          <w:lang w:val="en-US"/>
        </w:rPr>
        <w:t xml:space="preserve"> de </w:t>
      </w:r>
      <w:proofErr w:type="spellStart"/>
      <w:r w:rsidRPr="00E3366C">
        <w:rPr>
          <w:rFonts w:ascii="Calibri" w:eastAsia="Calibri" w:hAnsi="Calibri" w:cs="Calibri"/>
          <w:i/>
          <w:iCs/>
          <w:sz w:val="24"/>
          <w:szCs w:val="24"/>
          <w:lang w:val="en-US"/>
        </w:rPr>
        <w:t>Investigación</w:t>
      </w:r>
      <w:proofErr w:type="spellEnd"/>
      <w:r w:rsidRPr="00E3366C">
        <w:rPr>
          <w:rFonts w:ascii="Calibri" w:eastAsia="Calibri" w:hAnsi="Calibri" w:cs="Calibri"/>
          <w:i/>
          <w:iCs/>
          <w:sz w:val="24"/>
          <w:szCs w:val="24"/>
          <w:lang w:val="en-US"/>
        </w:rPr>
        <w:t xml:space="preserve"> </w:t>
      </w:r>
      <w:proofErr w:type="spellStart"/>
      <w:r w:rsidRPr="00E3366C">
        <w:rPr>
          <w:rFonts w:ascii="Calibri" w:eastAsia="Calibri" w:hAnsi="Calibri" w:cs="Calibri"/>
          <w:i/>
          <w:iCs/>
          <w:sz w:val="24"/>
          <w:szCs w:val="24"/>
          <w:lang w:val="en-US"/>
        </w:rPr>
        <w:t>Geográfica</w:t>
      </w:r>
      <w:proofErr w:type="spellEnd"/>
      <w:r w:rsidRPr="00E3366C">
        <w:rPr>
          <w:rFonts w:ascii="Calibri" w:eastAsia="Calibri" w:hAnsi="Calibri" w:cs="Calibri"/>
          <w:sz w:val="24"/>
          <w:szCs w:val="24"/>
          <w:lang w:val="en-US"/>
        </w:rPr>
        <w:t xml:space="preserve">, </w:t>
      </w:r>
      <w:r w:rsidRPr="00E3366C">
        <w:rPr>
          <w:rFonts w:ascii="Calibri" w:eastAsia="Calibri" w:hAnsi="Calibri" w:cs="Calibri"/>
          <w:i/>
          <w:iCs/>
          <w:sz w:val="24"/>
          <w:szCs w:val="24"/>
          <w:lang w:val="en-US"/>
        </w:rPr>
        <w:t>43</w:t>
      </w:r>
      <w:r w:rsidRPr="00E3366C">
        <w:rPr>
          <w:rFonts w:ascii="Calibri" w:eastAsia="Calibri" w:hAnsi="Calibri" w:cs="Calibri"/>
          <w:sz w:val="24"/>
          <w:szCs w:val="24"/>
          <w:lang w:val="en-US"/>
        </w:rPr>
        <w:t xml:space="preserve">(1), </w:t>
      </w:r>
      <w:r w:rsidR="00780DB3" w:rsidRPr="00E3366C">
        <w:rPr>
          <w:rFonts w:ascii="Calibri" w:eastAsia="Calibri" w:hAnsi="Calibri" w:cs="Calibri"/>
          <w:sz w:val="24"/>
          <w:szCs w:val="24"/>
          <w:lang w:val="en-US"/>
        </w:rPr>
        <w:t>pp.</w:t>
      </w:r>
      <w:r w:rsidRPr="00E3366C">
        <w:rPr>
          <w:rFonts w:ascii="Calibri" w:eastAsia="Calibri" w:hAnsi="Calibri" w:cs="Calibri"/>
          <w:sz w:val="24"/>
          <w:szCs w:val="24"/>
          <w:lang w:val="en-US"/>
        </w:rPr>
        <w:t xml:space="preserve">141–169. </w:t>
      </w:r>
      <w:proofErr w:type="spellStart"/>
      <w:r w:rsidR="00D4387E" w:rsidRPr="00E3366C">
        <w:rPr>
          <w:rFonts w:ascii="Calibri" w:eastAsia="Calibri" w:hAnsi="Calibri" w:cs="Calibri"/>
          <w:sz w:val="24"/>
          <w:szCs w:val="24"/>
          <w:lang w:val="en-US"/>
        </w:rPr>
        <w:t>d</w:t>
      </w:r>
      <w:r w:rsidR="4AB69BD0" w:rsidRPr="00E3366C">
        <w:rPr>
          <w:rFonts w:ascii="Calibri" w:eastAsia="Calibri" w:hAnsi="Calibri" w:cs="Calibri"/>
          <w:sz w:val="24"/>
          <w:szCs w:val="24"/>
          <w:lang w:val="en-US"/>
        </w:rPr>
        <w:t>oi</w:t>
      </w:r>
      <w:proofErr w:type="spellEnd"/>
      <w:r w:rsidR="4AB69BD0" w:rsidRPr="00E3366C">
        <w:rPr>
          <w:rFonts w:ascii="Calibri" w:eastAsia="Calibri" w:hAnsi="Calibri" w:cs="Calibri"/>
          <w:sz w:val="24"/>
          <w:szCs w:val="24"/>
          <w:lang w:val="en-US"/>
        </w:rPr>
        <w:t xml:space="preserve">: </w:t>
      </w:r>
      <w:r w:rsidRPr="00E3366C">
        <w:rPr>
          <w:rFonts w:ascii="Calibri" w:eastAsia="Calibri" w:hAnsi="Calibri" w:cs="Calibri"/>
          <w:sz w:val="24"/>
          <w:szCs w:val="24"/>
          <w:lang w:val="en-US"/>
        </w:rPr>
        <w:t>https://doi.org/10.18172/cig.3164</w:t>
      </w:r>
      <w:r w:rsidR="00D4387E" w:rsidRPr="00E3366C">
        <w:rPr>
          <w:rFonts w:ascii="Calibri" w:hAnsi="Calibri" w:cs="Calibri"/>
          <w:sz w:val="24"/>
          <w:szCs w:val="24"/>
        </w:rPr>
        <w:t>.</w:t>
      </w:r>
    </w:p>
    <w:p w14:paraId="7F1EC9C0" w14:textId="56C51DEA" w:rsidR="7AE4EA33" w:rsidRPr="00E3366C" w:rsidRDefault="395568ED" w:rsidP="00E3366C">
      <w:pPr>
        <w:spacing w:line="360" w:lineRule="auto"/>
        <w:ind w:left="720" w:hanging="720"/>
        <w:contextualSpacing/>
        <w:rPr>
          <w:rFonts w:ascii="Calibri" w:eastAsia="Calibri" w:hAnsi="Calibri" w:cs="Calibri"/>
          <w:sz w:val="24"/>
          <w:szCs w:val="24"/>
          <w:lang w:val="en-US"/>
        </w:rPr>
      </w:pPr>
      <w:r w:rsidRPr="00E3366C">
        <w:rPr>
          <w:rFonts w:ascii="Calibri" w:eastAsia="Calibri" w:hAnsi="Calibri" w:cs="Calibri"/>
          <w:sz w:val="24"/>
          <w:szCs w:val="24"/>
          <w:lang w:val="en-US"/>
        </w:rPr>
        <w:t xml:space="preserve">Schuch, G., Serrao-Neumann, S., Morgan, E. and Low Choy, D. (2017). Water in the </w:t>
      </w:r>
      <w:r w:rsidR="529A7C6C" w:rsidRPr="00E3366C">
        <w:rPr>
          <w:rFonts w:ascii="Calibri" w:eastAsia="Calibri" w:hAnsi="Calibri" w:cs="Calibri"/>
          <w:sz w:val="24"/>
          <w:szCs w:val="24"/>
          <w:lang w:val="en-US"/>
        </w:rPr>
        <w:t>C</w:t>
      </w:r>
      <w:r w:rsidRPr="00E3366C">
        <w:rPr>
          <w:rFonts w:ascii="Calibri" w:eastAsia="Calibri" w:hAnsi="Calibri" w:cs="Calibri"/>
          <w:sz w:val="24"/>
          <w:szCs w:val="24"/>
          <w:lang w:val="en-US"/>
        </w:rPr>
        <w:t xml:space="preserve">ity: Green </w:t>
      </w:r>
      <w:r w:rsidR="4E2982CC" w:rsidRPr="00E3366C">
        <w:rPr>
          <w:rFonts w:ascii="Calibri" w:eastAsia="Calibri" w:hAnsi="Calibri" w:cs="Calibri"/>
          <w:sz w:val="24"/>
          <w:szCs w:val="24"/>
          <w:lang w:val="en-US"/>
        </w:rPr>
        <w:t>O</w:t>
      </w:r>
      <w:r w:rsidRPr="00E3366C">
        <w:rPr>
          <w:rFonts w:ascii="Calibri" w:eastAsia="Calibri" w:hAnsi="Calibri" w:cs="Calibri"/>
          <w:sz w:val="24"/>
          <w:szCs w:val="24"/>
          <w:lang w:val="en-US"/>
        </w:rPr>
        <w:t xml:space="preserve">pen </w:t>
      </w:r>
      <w:r w:rsidR="09E65F3D" w:rsidRPr="00E3366C">
        <w:rPr>
          <w:rFonts w:ascii="Calibri" w:eastAsia="Calibri" w:hAnsi="Calibri" w:cs="Calibri"/>
          <w:sz w:val="24"/>
          <w:szCs w:val="24"/>
          <w:lang w:val="en-US"/>
        </w:rPr>
        <w:t>S</w:t>
      </w:r>
      <w:r w:rsidRPr="00E3366C">
        <w:rPr>
          <w:rFonts w:ascii="Calibri" w:eastAsia="Calibri" w:hAnsi="Calibri" w:cs="Calibri"/>
          <w:sz w:val="24"/>
          <w:szCs w:val="24"/>
          <w:lang w:val="en-US"/>
        </w:rPr>
        <w:t xml:space="preserve">paces, </w:t>
      </w:r>
      <w:r w:rsidR="16DAEB48" w:rsidRPr="00E3366C">
        <w:rPr>
          <w:rFonts w:ascii="Calibri" w:eastAsia="Calibri" w:hAnsi="Calibri" w:cs="Calibri"/>
          <w:sz w:val="24"/>
          <w:szCs w:val="24"/>
          <w:lang w:val="en-US"/>
        </w:rPr>
        <w:t>L</w:t>
      </w:r>
      <w:r w:rsidRPr="00E3366C">
        <w:rPr>
          <w:rFonts w:ascii="Calibri" w:eastAsia="Calibri" w:hAnsi="Calibri" w:cs="Calibri"/>
          <w:sz w:val="24"/>
          <w:szCs w:val="24"/>
          <w:lang w:val="en-US"/>
        </w:rPr>
        <w:t xml:space="preserve">and </w:t>
      </w:r>
      <w:r w:rsidR="08BB8F0A" w:rsidRPr="00E3366C">
        <w:rPr>
          <w:rFonts w:ascii="Calibri" w:eastAsia="Calibri" w:hAnsi="Calibri" w:cs="Calibri"/>
          <w:sz w:val="24"/>
          <w:szCs w:val="24"/>
          <w:lang w:val="en-US"/>
        </w:rPr>
        <w:t>U</w:t>
      </w:r>
      <w:r w:rsidRPr="00E3366C">
        <w:rPr>
          <w:rFonts w:ascii="Calibri" w:eastAsia="Calibri" w:hAnsi="Calibri" w:cs="Calibri"/>
          <w:sz w:val="24"/>
          <w:szCs w:val="24"/>
          <w:lang w:val="en-US"/>
        </w:rPr>
        <w:t xml:space="preserve">se </w:t>
      </w:r>
      <w:r w:rsidR="110DA908" w:rsidRPr="00E3366C">
        <w:rPr>
          <w:rFonts w:ascii="Calibri" w:eastAsia="Calibri" w:hAnsi="Calibri" w:cs="Calibri"/>
          <w:sz w:val="24"/>
          <w:szCs w:val="24"/>
          <w:lang w:val="en-US"/>
        </w:rPr>
        <w:t>P</w:t>
      </w:r>
      <w:r w:rsidRPr="00E3366C">
        <w:rPr>
          <w:rFonts w:ascii="Calibri" w:eastAsia="Calibri" w:hAnsi="Calibri" w:cs="Calibri"/>
          <w:sz w:val="24"/>
          <w:szCs w:val="24"/>
          <w:lang w:val="en-US"/>
        </w:rPr>
        <w:t xml:space="preserve">lanning and </w:t>
      </w:r>
      <w:r w:rsidR="600C5C96" w:rsidRPr="00E3366C">
        <w:rPr>
          <w:rFonts w:ascii="Calibri" w:eastAsia="Calibri" w:hAnsi="Calibri" w:cs="Calibri"/>
          <w:sz w:val="24"/>
          <w:szCs w:val="24"/>
          <w:lang w:val="en-US"/>
        </w:rPr>
        <w:t>F</w:t>
      </w:r>
      <w:r w:rsidRPr="00E3366C">
        <w:rPr>
          <w:rFonts w:ascii="Calibri" w:eastAsia="Calibri" w:hAnsi="Calibri" w:cs="Calibri"/>
          <w:sz w:val="24"/>
          <w:szCs w:val="24"/>
          <w:lang w:val="en-US"/>
        </w:rPr>
        <w:t xml:space="preserve">lood </w:t>
      </w:r>
      <w:r w:rsidR="22073CA2" w:rsidRPr="00E3366C">
        <w:rPr>
          <w:rFonts w:ascii="Calibri" w:eastAsia="Calibri" w:hAnsi="Calibri" w:cs="Calibri"/>
          <w:sz w:val="24"/>
          <w:szCs w:val="24"/>
          <w:lang w:val="en-US"/>
        </w:rPr>
        <w:t>M</w:t>
      </w:r>
      <w:r w:rsidRPr="00E3366C">
        <w:rPr>
          <w:rFonts w:ascii="Calibri" w:eastAsia="Calibri" w:hAnsi="Calibri" w:cs="Calibri"/>
          <w:sz w:val="24"/>
          <w:szCs w:val="24"/>
          <w:lang w:val="en-US"/>
        </w:rPr>
        <w:t xml:space="preserve">anagement – An Australian </w:t>
      </w:r>
      <w:r w:rsidR="0F6DBD93" w:rsidRPr="00E3366C">
        <w:rPr>
          <w:rFonts w:ascii="Calibri" w:eastAsia="Calibri" w:hAnsi="Calibri" w:cs="Calibri"/>
          <w:sz w:val="24"/>
          <w:szCs w:val="24"/>
          <w:lang w:val="en-US"/>
        </w:rPr>
        <w:t>C</w:t>
      </w:r>
      <w:r w:rsidRPr="00E3366C">
        <w:rPr>
          <w:rFonts w:ascii="Calibri" w:eastAsia="Calibri" w:hAnsi="Calibri" w:cs="Calibri"/>
          <w:sz w:val="24"/>
          <w:szCs w:val="24"/>
          <w:lang w:val="en-US"/>
        </w:rPr>
        <w:t xml:space="preserve">ase </w:t>
      </w:r>
      <w:r w:rsidR="735D744F" w:rsidRPr="00E3366C">
        <w:rPr>
          <w:rFonts w:ascii="Calibri" w:eastAsia="Calibri" w:hAnsi="Calibri" w:cs="Calibri"/>
          <w:sz w:val="24"/>
          <w:szCs w:val="24"/>
          <w:lang w:val="en-US"/>
        </w:rPr>
        <w:t>S</w:t>
      </w:r>
      <w:r w:rsidRPr="00E3366C">
        <w:rPr>
          <w:rFonts w:ascii="Calibri" w:eastAsia="Calibri" w:hAnsi="Calibri" w:cs="Calibri"/>
          <w:sz w:val="24"/>
          <w:szCs w:val="24"/>
          <w:lang w:val="en-US"/>
        </w:rPr>
        <w:t xml:space="preserve">tudy. </w:t>
      </w:r>
      <w:r w:rsidRPr="00E3366C">
        <w:rPr>
          <w:rFonts w:ascii="Calibri" w:eastAsia="Calibri" w:hAnsi="Calibri" w:cs="Calibri"/>
          <w:i/>
          <w:sz w:val="24"/>
          <w:szCs w:val="24"/>
          <w:lang w:val="en-US"/>
        </w:rPr>
        <w:t>Land Use Policy</w:t>
      </w:r>
      <w:r w:rsidRPr="00E3366C">
        <w:rPr>
          <w:rFonts w:ascii="Calibri" w:eastAsia="Calibri" w:hAnsi="Calibri" w:cs="Calibri"/>
          <w:sz w:val="24"/>
          <w:szCs w:val="24"/>
          <w:lang w:val="en-US"/>
        </w:rPr>
        <w:t xml:space="preserve">, 63, pp.539–550. </w:t>
      </w:r>
      <w:proofErr w:type="spellStart"/>
      <w:r w:rsidRPr="00E3366C">
        <w:rPr>
          <w:rFonts w:ascii="Calibri" w:eastAsia="Calibri" w:hAnsi="Calibri" w:cs="Calibri"/>
          <w:sz w:val="24"/>
          <w:szCs w:val="24"/>
          <w:lang w:val="en-US"/>
        </w:rPr>
        <w:t>doi</w:t>
      </w:r>
      <w:proofErr w:type="spellEnd"/>
      <w:r w:rsidRPr="00E3366C">
        <w:rPr>
          <w:rFonts w:ascii="Calibri" w:eastAsia="Calibri" w:hAnsi="Calibri" w:cs="Calibri"/>
          <w:sz w:val="24"/>
          <w:szCs w:val="24"/>
          <w:lang w:val="en-US"/>
        </w:rPr>
        <w:t>:</w:t>
      </w:r>
      <w:r w:rsidR="7F8E4075" w:rsidRPr="00E3366C">
        <w:rPr>
          <w:rFonts w:ascii="Calibri" w:eastAsia="Calibri" w:hAnsi="Calibri" w:cs="Calibri"/>
          <w:sz w:val="24"/>
          <w:szCs w:val="24"/>
          <w:lang w:val="en-US"/>
        </w:rPr>
        <w:t xml:space="preserve"> </w:t>
      </w:r>
      <w:r w:rsidRPr="00E3366C">
        <w:rPr>
          <w:rFonts w:ascii="Calibri" w:eastAsia="Calibri" w:hAnsi="Calibri" w:cs="Calibri"/>
          <w:sz w:val="24"/>
          <w:szCs w:val="24"/>
          <w:lang w:val="en-US"/>
        </w:rPr>
        <w:t>https://doi.org/10.1016/j.landusepol.2017.01.042.</w:t>
      </w:r>
    </w:p>
    <w:p w14:paraId="51F5DC97" w14:textId="503F7EBC" w:rsidR="159D2A0F" w:rsidRPr="00E3366C" w:rsidRDefault="395568ED" w:rsidP="00E3366C">
      <w:pPr>
        <w:spacing w:line="360" w:lineRule="auto"/>
        <w:ind w:left="720" w:hanging="720"/>
        <w:contextualSpacing/>
        <w:rPr>
          <w:rFonts w:ascii="Calibri" w:eastAsia="Calibri" w:hAnsi="Calibri" w:cs="Calibri"/>
          <w:sz w:val="24"/>
          <w:szCs w:val="24"/>
          <w:lang w:val="en-US"/>
        </w:rPr>
      </w:pPr>
      <w:proofErr w:type="spellStart"/>
      <w:r w:rsidRPr="00E3366C">
        <w:rPr>
          <w:rFonts w:ascii="Calibri" w:eastAsia="Calibri" w:hAnsi="Calibri" w:cs="Calibri"/>
          <w:sz w:val="24"/>
          <w:szCs w:val="24"/>
          <w:lang w:val="en-US"/>
        </w:rPr>
        <w:t>Staccione</w:t>
      </w:r>
      <w:proofErr w:type="spellEnd"/>
      <w:r w:rsidRPr="00E3366C">
        <w:rPr>
          <w:rFonts w:ascii="Calibri" w:eastAsia="Calibri" w:hAnsi="Calibri" w:cs="Calibri"/>
          <w:sz w:val="24"/>
          <w:szCs w:val="24"/>
          <w:lang w:val="en-US"/>
        </w:rPr>
        <w:t xml:space="preserve">, A., </w:t>
      </w:r>
      <w:proofErr w:type="spellStart"/>
      <w:r w:rsidRPr="00E3366C">
        <w:rPr>
          <w:rFonts w:ascii="Calibri" w:eastAsia="Calibri" w:hAnsi="Calibri" w:cs="Calibri"/>
          <w:sz w:val="24"/>
          <w:szCs w:val="24"/>
          <w:lang w:val="en-US"/>
        </w:rPr>
        <w:t>Essenfelder</w:t>
      </w:r>
      <w:proofErr w:type="spellEnd"/>
      <w:r w:rsidRPr="00E3366C">
        <w:rPr>
          <w:rFonts w:ascii="Calibri" w:eastAsia="Calibri" w:hAnsi="Calibri" w:cs="Calibri"/>
          <w:sz w:val="24"/>
          <w:szCs w:val="24"/>
          <w:lang w:val="en-US"/>
        </w:rPr>
        <w:t xml:space="preserve">, </w:t>
      </w:r>
      <w:r w:rsidR="659AB4D1" w:rsidRPr="255B7748">
        <w:rPr>
          <w:rFonts w:ascii="Calibri" w:eastAsia="Calibri" w:hAnsi="Calibri" w:cs="Calibri"/>
          <w:sz w:val="24"/>
          <w:szCs w:val="24"/>
          <w:lang w:val="en-US"/>
        </w:rPr>
        <w:t>A.H.,</w:t>
      </w:r>
      <w:r w:rsidRPr="00E3366C">
        <w:rPr>
          <w:rFonts w:ascii="Calibri" w:eastAsia="Calibri" w:hAnsi="Calibri" w:cs="Calibri"/>
          <w:sz w:val="24"/>
          <w:szCs w:val="24"/>
          <w:lang w:val="en-US"/>
        </w:rPr>
        <w:t xml:space="preserve"> Bagli</w:t>
      </w:r>
      <w:r w:rsidR="5FB6BD3F" w:rsidRPr="255B7748">
        <w:rPr>
          <w:rFonts w:ascii="Calibri" w:eastAsia="Calibri" w:hAnsi="Calibri" w:cs="Calibri"/>
          <w:sz w:val="24"/>
          <w:szCs w:val="24"/>
          <w:lang w:val="en-US"/>
        </w:rPr>
        <w:t>, S.,</w:t>
      </w:r>
      <w:r w:rsidRPr="00E3366C">
        <w:rPr>
          <w:rFonts w:ascii="Calibri" w:eastAsia="Calibri" w:hAnsi="Calibri" w:cs="Calibri"/>
          <w:sz w:val="24"/>
          <w:szCs w:val="24"/>
          <w:lang w:val="en-US"/>
        </w:rPr>
        <w:t xml:space="preserve"> and </w:t>
      </w:r>
      <w:proofErr w:type="spellStart"/>
      <w:r w:rsidRPr="00E3366C">
        <w:rPr>
          <w:rFonts w:ascii="Calibri" w:eastAsia="Calibri" w:hAnsi="Calibri" w:cs="Calibri"/>
          <w:sz w:val="24"/>
          <w:szCs w:val="24"/>
          <w:lang w:val="en-US"/>
        </w:rPr>
        <w:t>Mysiak</w:t>
      </w:r>
      <w:proofErr w:type="spellEnd"/>
      <w:r w:rsidR="567F38E0" w:rsidRPr="255B7748">
        <w:rPr>
          <w:rFonts w:ascii="Calibri" w:eastAsia="Calibri" w:hAnsi="Calibri" w:cs="Calibri"/>
          <w:sz w:val="24"/>
          <w:szCs w:val="24"/>
          <w:lang w:val="en-US"/>
        </w:rPr>
        <w:t>, J.</w:t>
      </w:r>
      <w:r w:rsidRPr="00E3366C">
        <w:rPr>
          <w:rFonts w:ascii="Calibri" w:eastAsia="Calibri" w:hAnsi="Calibri" w:cs="Calibri"/>
          <w:sz w:val="24"/>
          <w:szCs w:val="24"/>
          <w:lang w:val="en-US"/>
        </w:rPr>
        <w:t xml:space="preserve"> (2024). Connected </w:t>
      </w:r>
      <w:r w:rsidR="230613CB" w:rsidRPr="00E3366C">
        <w:rPr>
          <w:rFonts w:ascii="Calibri" w:eastAsia="Calibri" w:hAnsi="Calibri" w:cs="Calibri"/>
          <w:sz w:val="24"/>
          <w:szCs w:val="24"/>
          <w:lang w:val="en-US"/>
        </w:rPr>
        <w:t>U</w:t>
      </w:r>
      <w:r w:rsidRPr="00E3366C">
        <w:rPr>
          <w:rFonts w:ascii="Calibri" w:eastAsia="Calibri" w:hAnsi="Calibri" w:cs="Calibri"/>
          <w:sz w:val="24"/>
          <w:szCs w:val="24"/>
          <w:lang w:val="en-US"/>
        </w:rPr>
        <w:t xml:space="preserve">rban </w:t>
      </w:r>
      <w:r w:rsidR="35F6083B" w:rsidRPr="255B7748">
        <w:rPr>
          <w:rFonts w:ascii="Calibri" w:eastAsia="Calibri" w:hAnsi="Calibri" w:cs="Calibri"/>
          <w:sz w:val="24"/>
          <w:szCs w:val="24"/>
          <w:lang w:val="en-US"/>
        </w:rPr>
        <w:t>Greenspaces</w:t>
      </w:r>
      <w:r w:rsidRPr="00E3366C">
        <w:rPr>
          <w:rFonts w:ascii="Calibri" w:eastAsia="Calibri" w:hAnsi="Calibri" w:cs="Calibri"/>
          <w:sz w:val="24"/>
          <w:szCs w:val="24"/>
          <w:lang w:val="en-US"/>
        </w:rPr>
        <w:t xml:space="preserve"> for </w:t>
      </w:r>
      <w:r w:rsidR="7540EA6D" w:rsidRPr="00E3366C">
        <w:rPr>
          <w:rFonts w:ascii="Calibri" w:eastAsia="Calibri" w:hAnsi="Calibri" w:cs="Calibri"/>
          <w:sz w:val="24"/>
          <w:szCs w:val="24"/>
          <w:lang w:val="en-US"/>
        </w:rPr>
        <w:t>P</w:t>
      </w:r>
      <w:r w:rsidRPr="00E3366C">
        <w:rPr>
          <w:rFonts w:ascii="Calibri" w:eastAsia="Calibri" w:hAnsi="Calibri" w:cs="Calibri"/>
          <w:sz w:val="24"/>
          <w:szCs w:val="24"/>
          <w:lang w:val="en-US"/>
        </w:rPr>
        <w:t xml:space="preserve">luvial </w:t>
      </w:r>
      <w:r w:rsidR="68CA0837" w:rsidRPr="00E3366C">
        <w:rPr>
          <w:rFonts w:ascii="Calibri" w:eastAsia="Calibri" w:hAnsi="Calibri" w:cs="Calibri"/>
          <w:sz w:val="24"/>
          <w:szCs w:val="24"/>
          <w:lang w:val="en-US"/>
        </w:rPr>
        <w:t>F</w:t>
      </w:r>
      <w:r w:rsidRPr="00E3366C">
        <w:rPr>
          <w:rFonts w:ascii="Calibri" w:eastAsia="Calibri" w:hAnsi="Calibri" w:cs="Calibri"/>
          <w:sz w:val="24"/>
          <w:szCs w:val="24"/>
          <w:lang w:val="en-US"/>
        </w:rPr>
        <w:t xml:space="preserve">lood </w:t>
      </w:r>
      <w:r w:rsidR="646CA13E" w:rsidRPr="00E3366C">
        <w:rPr>
          <w:rFonts w:ascii="Calibri" w:eastAsia="Calibri" w:hAnsi="Calibri" w:cs="Calibri"/>
          <w:sz w:val="24"/>
          <w:szCs w:val="24"/>
          <w:lang w:val="en-US"/>
        </w:rPr>
        <w:t>R</w:t>
      </w:r>
      <w:r w:rsidRPr="00E3366C">
        <w:rPr>
          <w:rFonts w:ascii="Calibri" w:eastAsia="Calibri" w:hAnsi="Calibri" w:cs="Calibri"/>
          <w:sz w:val="24"/>
          <w:szCs w:val="24"/>
          <w:lang w:val="en-US"/>
        </w:rPr>
        <w:t xml:space="preserve">isk </w:t>
      </w:r>
      <w:r w:rsidR="4AD573DC" w:rsidRPr="00E3366C">
        <w:rPr>
          <w:rFonts w:ascii="Calibri" w:eastAsia="Calibri" w:hAnsi="Calibri" w:cs="Calibri"/>
          <w:sz w:val="24"/>
          <w:szCs w:val="24"/>
          <w:lang w:val="en-US"/>
        </w:rPr>
        <w:t>R</w:t>
      </w:r>
      <w:r w:rsidRPr="00E3366C">
        <w:rPr>
          <w:rFonts w:ascii="Calibri" w:eastAsia="Calibri" w:hAnsi="Calibri" w:cs="Calibri"/>
          <w:sz w:val="24"/>
          <w:szCs w:val="24"/>
          <w:lang w:val="en-US"/>
        </w:rPr>
        <w:t xml:space="preserve">eduction in the Metropolitan </w:t>
      </w:r>
      <w:r w:rsidR="26A4F95E" w:rsidRPr="00E3366C">
        <w:rPr>
          <w:rFonts w:ascii="Calibri" w:eastAsia="Calibri" w:hAnsi="Calibri" w:cs="Calibri"/>
          <w:sz w:val="24"/>
          <w:szCs w:val="24"/>
          <w:lang w:val="en-US"/>
        </w:rPr>
        <w:t>A</w:t>
      </w:r>
      <w:r w:rsidRPr="00E3366C">
        <w:rPr>
          <w:rFonts w:ascii="Calibri" w:eastAsia="Calibri" w:hAnsi="Calibri" w:cs="Calibri"/>
          <w:sz w:val="24"/>
          <w:szCs w:val="24"/>
          <w:lang w:val="en-US"/>
        </w:rPr>
        <w:t xml:space="preserve">rea of Milan. </w:t>
      </w:r>
      <w:r w:rsidRPr="00E3366C">
        <w:rPr>
          <w:rFonts w:ascii="Calibri" w:eastAsia="Calibri" w:hAnsi="Calibri" w:cs="Calibri"/>
          <w:i/>
          <w:sz w:val="24"/>
          <w:szCs w:val="24"/>
          <w:lang w:val="en-US"/>
        </w:rPr>
        <w:lastRenderedPageBreak/>
        <w:t>Sustainable Cities and Society</w:t>
      </w:r>
      <w:r w:rsidRPr="00E3366C">
        <w:rPr>
          <w:rFonts w:ascii="Calibri" w:eastAsia="Calibri" w:hAnsi="Calibri" w:cs="Calibri"/>
          <w:sz w:val="24"/>
          <w:szCs w:val="24"/>
          <w:lang w:val="en-US"/>
        </w:rPr>
        <w:t xml:space="preserve">, pp.105288–105288. </w:t>
      </w:r>
      <w:proofErr w:type="spellStart"/>
      <w:r w:rsidRPr="00E3366C">
        <w:rPr>
          <w:rFonts w:ascii="Calibri" w:eastAsia="Calibri" w:hAnsi="Calibri" w:cs="Calibri"/>
          <w:sz w:val="24"/>
          <w:szCs w:val="24"/>
          <w:lang w:val="en-US"/>
        </w:rPr>
        <w:t>doi</w:t>
      </w:r>
      <w:proofErr w:type="spellEnd"/>
      <w:r w:rsidRPr="00E3366C">
        <w:rPr>
          <w:rFonts w:ascii="Calibri" w:eastAsia="Calibri" w:hAnsi="Calibri" w:cs="Calibri"/>
          <w:sz w:val="24"/>
          <w:szCs w:val="24"/>
          <w:lang w:val="en-US"/>
        </w:rPr>
        <w:t>:</w:t>
      </w:r>
      <w:r w:rsidR="4157BF5D" w:rsidRPr="00E3366C">
        <w:rPr>
          <w:rFonts w:ascii="Calibri" w:eastAsia="Calibri" w:hAnsi="Calibri" w:cs="Calibri"/>
          <w:sz w:val="24"/>
          <w:szCs w:val="24"/>
          <w:lang w:val="en-US"/>
        </w:rPr>
        <w:t xml:space="preserve"> </w:t>
      </w:r>
      <w:r w:rsidRPr="00E3366C">
        <w:rPr>
          <w:rFonts w:ascii="Calibri" w:eastAsia="Calibri" w:hAnsi="Calibri" w:cs="Calibri"/>
          <w:sz w:val="24"/>
          <w:szCs w:val="24"/>
          <w:lang w:val="en-US"/>
        </w:rPr>
        <w:t>https://doi.org/10.1016/j.scs.2024.105288.</w:t>
      </w:r>
    </w:p>
    <w:p w14:paraId="68915836" w14:textId="7DA97127" w:rsidR="497EA342" w:rsidRPr="00E3366C" w:rsidRDefault="395568ED" w:rsidP="00E3366C">
      <w:pPr>
        <w:spacing w:line="360" w:lineRule="auto"/>
        <w:ind w:left="720" w:hanging="720"/>
        <w:contextualSpacing/>
        <w:rPr>
          <w:rFonts w:ascii="Calibri" w:eastAsia="Calibri" w:hAnsi="Calibri" w:cs="Calibri"/>
          <w:sz w:val="24"/>
          <w:szCs w:val="24"/>
          <w:lang w:val="en-US"/>
        </w:rPr>
      </w:pPr>
      <w:r w:rsidRPr="00E3366C">
        <w:rPr>
          <w:rFonts w:ascii="Calibri" w:eastAsia="Calibri" w:hAnsi="Calibri" w:cs="Calibri"/>
          <w:sz w:val="24"/>
          <w:szCs w:val="24"/>
          <w:lang w:val="en-US"/>
        </w:rPr>
        <w:t xml:space="preserve">Rawls, W.J., </w:t>
      </w:r>
      <w:proofErr w:type="spellStart"/>
      <w:r w:rsidRPr="00E3366C">
        <w:rPr>
          <w:rFonts w:ascii="Calibri" w:eastAsia="Calibri" w:hAnsi="Calibri" w:cs="Calibri"/>
          <w:sz w:val="24"/>
          <w:szCs w:val="24"/>
          <w:lang w:val="en-US"/>
        </w:rPr>
        <w:t>Brakensiek</w:t>
      </w:r>
      <w:proofErr w:type="spellEnd"/>
      <w:r w:rsidRPr="00E3366C">
        <w:rPr>
          <w:rFonts w:ascii="Calibri" w:eastAsia="Calibri" w:hAnsi="Calibri" w:cs="Calibri"/>
          <w:sz w:val="24"/>
          <w:szCs w:val="24"/>
          <w:lang w:val="en-US"/>
        </w:rPr>
        <w:t xml:space="preserve">, D.L., </w:t>
      </w:r>
      <w:r w:rsidR="324BA1B0" w:rsidRPr="255B7748">
        <w:rPr>
          <w:rFonts w:ascii="Calibri" w:eastAsia="Calibri" w:hAnsi="Calibri" w:cs="Calibri"/>
          <w:sz w:val="24"/>
          <w:szCs w:val="24"/>
          <w:lang w:val="en-US"/>
        </w:rPr>
        <w:t>and</w:t>
      </w:r>
      <w:r w:rsidRPr="00E3366C">
        <w:rPr>
          <w:rFonts w:ascii="Calibri" w:eastAsia="Calibri" w:hAnsi="Calibri" w:cs="Calibri"/>
          <w:sz w:val="24"/>
          <w:szCs w:val="24"/>
          <w:lang w:val="en-US"/>
        </w:rPr>
        <w:t xml:space="preserve"> Saxton, K.E. (1982). Estimation of Soil Water Properties</w:t>
      </w:r>
      <w:r w:rsidR="5B67D85E" w:rsidRPr="00E3366C">
        <w:rPr>
          <w:rFonts w:ascii="Calibri" w:eastAsia="Calibri" w:hAnsi="Calibri" w:cs="Calibri"/>
          <w:sz w:val="24"/>
          <w:szCs w:val="24"/>
          <w:lang w:val="en-US"/>
        </w:rPr>
        <w:t>.</w:t>
      </w:r>
      <w:r w:rsidRPr="00E3366C">
        <w:rPr>
          <w:rFonts w:ascii="Calibri" w:eastAsia="Calibri" w:hAnsi="Calibri" w:cs="Calibri"/>
          <w:sz w:val="24"/>
          <w:szCs w:val="24"/>
          <w:lang w:val="en-US"/>
        </w:rPr>
        <w:t xml:space="preserve"> </w:t>
      </w:r>
      <w:r w:rsidRPr="00E3366C">
        <w:rPr>
          <w:rFonts w:ascii="Calibri" w:eastAsia="Calibri" w:hAnsi="Calibri" w:cs="Calibri"/>
          <w:i/>
          <w:sz w:val="24"/>
          <w:szCs w:val="24"/>
          <w:lang w:val="en-US"/>
        </w:rPr>
        <w:t>American Society of Agricultural Engineers</w:t>
      </w:r>
      <w:r w:rsidRPr="00E3366C">
        <w:rPr>
          <w:rFonts w:ascii="Calibri" w:eastAsia="Calibri" w:hAnsi="Calibri" w:cs="Calibri"/>
          <w:sz w:val="24"/>
          <w:szCs w:val="24"/>
          <w:lang w:val="en-US"/>
        </w:rPr>
        <w:t>, 25 (5), pp</w:t>
      </w:r>
      <w:r w:rsidR="00780DB3" w:rsidRPr="00E3366C">
        <w:rPr>
          <w:rFonts w:ascii="Calibri" w:eastAsia="Calibri" w:hAnsi="Calibri" w:cs="Calibri"/>
          <w:sz w:val="24"/>
          <w:szCs w:val="24"/>
          <w:lang w:val="en-US"/>
        </w:rPr>
        <w:t>.</w:t>
      </w:r>
      <w:r w:rsidRPr="00E3366C">
        <w:rPr>
          <w:rFonts w:ascii="Calibri" w:eastAsia="Calibri" w:hAnsi="Calibri" w:cs="Calibri"/>
          <w:sz w:val="24"/>
          <w:szCs w:val="24"/>
          <w:lang w:val="en-US"/>
        </w:rPr>
        <w:t xml:space="preserve">1316-1320. </w:t>
      </w:r>
      <w:proofErr w:type="spellStart"/>
      <w:r w:rsidRPr="00E3366C">
        <w:rPr>
          <w:rFonts w:ascii="Calibri" w:eastAsia="Calibri" w:hAnsi="Calibri" w:cs="Calibri"/>
          <w:sz w:val="24"/>
          <w:szCs w:val="24"/>
          <w:lang w:val="en-US"/>
        </w:rPr>
        <w:t>doi</w:t>
      </w:r>
      <w:proofErr w:type="spellEnd"/>
      <w:r w:rsidRPr="00E3366C">
        <w:rPr>
          <w:rFonts w:ascii="Calibri" w:eastAsia="Calibri" w:hAnsi="Calibri" w:cs="Calibri"/>
          <w:sz w:val="24"/>
          <w:szCs w:val="24"/>
          <w:lang w:val="en-US"/>
        </w:rPr>
        <w:t xml:space="preserve">: </w:t>
      </w:r>
      <w:r w:rsidR="21C554C5" w:rsidRPr="00E3366C">
        <w:rPr>
          <w:rFonts w:ascii="Calibri" w:eastAsia="Calibri" w:hAnsi="Calibri" w:cs="Calibri"/>
          <w:sz w:val="24"/>
          <w:szCs w:val="24"/>
          <w:lang w:val="en-US"/>
        </w:rPr>
        <w:t>https://doi.org/</w:t>
      </w:r>
      <w:r w:rsidRPr="00E3366C">
        <w:rPr>
          <w:rFonts w:ascii="Calibri" w:eastAsia="Calibri" w:hAnsi="Calibri" w:cs="Calibri"/>
          <w:sz w:val="24"/>
          <w:szCs w:val="24"/>
          <w:lang w:val="en-US"/>
        </w:rPr>
        <w:t xml:space="preserve">10.13031/2013.33720.  </w:t>
      </w:r>
    </w:p>
    <w:p w14:paraId="5EFB7967" w14:textId="766B403B" w:rsidR="5D4FA114" w:rsidRPr="00E3366C" w:rsidRDefault="395568ED" w:rsidP="00E3366C">
      <w:pPr>
        <w:spacing w:line="360" w:lineRule="auto"/>
        <w:ind w:left="720" w:hanging="720"/>
        <w:contextualSpacing/>
        <w:rPr>
          <w:rFonts w:ascii="Calibri" w:eastAsia="Calibri" w:hAnsi="Calibri" w:cs="Calibri"/>
          <w:sz w:val="24"/>
          <w:szCs w:val="24"/>
          <w:lang w:val="en-US"/>
        </w:rPr>
      </w:pPr>
      <w:r w:rsidRPr="00E3366C">
        <w:rPr>
          <w:rFonts w:ascii="Calibri" w:eastAsia="Calibri" w:hAnsi="Calibri" w:cs="Calibri"/>
          <w:sz w:val="24"/>
          <w:szCs w:val="24"/>
          <w:lang w:val="en-US"/>
        </w:rPr>
        <w:t xml:space="preserve">Wang, R. Feng, Z., Pearce, J., Liu, Y. and Dong, G. (2021). Are Greenspace Quantity and Quality Associated with Mental Health Through Different Mechanisms in Guangzhou, China: A Comparison Study Using Street View Data. </w:t>
      </w:r>
      <w:r w:rsidRPr="00E3366C">
        <w:rPr>
          <w:rFonts w:ascii="Calibri" w:eastAsia="Calibri" w:hAnsi="Calibri" w:cs="Calibri"/>
          <w:i/>
          <w:iCs/>
          <w:sz w:val="24"/>
          <w:szCs w:val="24"/>
          <w:lang w:val="en-US"/>
        </w:rPr>
        <w:t>Environmental Pollution</w:t>
      </w:r>
      <w:r w:rsidRPr="00E3366C">
        <w:rPr>
          <w:rFonts w:ascii="Calibri" w:eastAsia="Calibri" w:hAnsi="Calibri" w:cs="Calibri"/>
          <w:sz w:val="24"/>
          <w:szCs w:val="24"/>
          <w:lang w:val="en-US"/>
        </w:rPr>
        <w:t>, 290, p</w:t>
      </w:r>
      <w:r w:rsidR="00780DB3" w:rsidRPr="00E3366C">
        <w:rPr>
          <w:rFonts w:ascii="Calibri" w:eastAsia="Calibri" w:hAnsi="Calibri" w:cs="Calibri"/>
          <w:sz w:val="24"/>
          <w:szCs w:val="24"/>
          <w:lang w:val="en-US"/>
        </w:rPr>
        <w:t>p.</w:t>
      </w:r>
      <w:r w:rsidRPr="00E3366C">
        <w:rPr>
          <w:rFonts w:ascii="Calibri" w:eastAsia="Calibri" w:hAnsi="Calibri" w:cs="Calibri"/>
          <w:sz w:val="24"/>
          <w:szCs w:val="24"/>
          <w:lang w:val="en-US"/>
        </w:rPr>
        <w:t xml:space="preserve">117976. </w:t>
      </w:r>
      <w:proofErr w:type="spellStart"/>
      <w:r w:rsidR="39511831" w:rsidRPr="00E3366C">
        <w:rPr>
          <w:rFonts w:ascii="Calibri" w:eastAsia="Calibri" w:hAnsi="Calibri" w:cs="Calibri"/>
          <w:sz w:val="24"/>
          <w:szCs w:val="24"/>
          <w:lang w:val="en-US"/>
        </w:rPr>
        <w:t>d</w:t>
      </w:r>
      <w:r w:rsidR="26030423" w:rsidRPr="00E3366C">
        <w:rPr>
          <w:rFonts w:ascii="Calibri" w:eastAsia="Calibri" w:hAnsi="Calibri" w:cs="Calibri"/>
          <w:sz w:val="24"/>
          <w:szCs w:val="24"/>
          <w:lang w:val="en-US"/>
        </w:rPr>
        <w:t>oi</w:t>
      </w:r>
      <w:proofErr w:type="spellEnd"/>
      <w:r w:rsidRPr="00E3366C">
        <w:rPr>
          <w:rFonts w:ascii="Calibri" w:eastAsia="Calibri" w:hAnsi="Calibri" w:cs="Calibri"/>
          <w:sz w:val="24"/>
          <w:szCs w:val="24"/>
          <w:lang w:val="en-US"/>
        </w:rPr>
        <w:t>:</w:t>
      </w:r>
      <w:r w:rsidR="4ABF655C" w:rsidRPr="00E3366C">
        <w:rPr>
          <w:rFonts w:ascii="Calibri" w:eastAsia="Calibri" w:hAnsi="Calibri" w:cs="Calibri"/>
          <w:sz w:val="24"/>
          <w:szCs w:val="24"/>
          <w:lang w:val="en-US"/>
        </w:rPr>
        <w:t xml:space="preserve"> </w:t>
      </w:r>
      <w:r w:rsidRPr="00E3366C">
        <w:rPr>
          <w:rFonts w:ascii="Calibri" w:eastAsia="Calibri" w:hAnsi="Calibri" w:cs="Calibri"/>
          <w:sz w:val="24"/>
          <w:szCs w:val="24"/>
          <w:lang w:val="en-US"/>
        </w:rPr>
        <w:t xml:space="preserve">https://doi.org/10.1016/j.envpol.2021.117976.  </w:t>
      </w:r>
    </w:p>
    <w:p w14:paraId="68F7E1CF" w14:textId="01B3B3B5" w:rsidR="02AAB693" w:rsidRPr="00E3366C" w:rsidRDefault="395568ED" w:rsidP="00E3366C">
      <w:pPr>
        <w:spacing w:line="360" w:lineRule="auto"/>
        <w:ind w:left="720" w:hanging="720"/>
        <w:contextualSpacing/>
        <w:rPr>
          <w:rFonts w:ascii="Calibri" w:eastAsia="Calibri" w:hAnsi="Calibri" w:cs="Calibri"/>
          <w:sz w:val="24"/>
          <w:szCs w:val="24"/>
          <w:lang w:val="en-US"/>
        </w:rPr>
      </w:pPr>
      <w:r w:rsidRPr="00E3366C">
        <w:rPr>
          <w:rFonts w:ascii="Calibri" w:eastAsia="Calibri" w:hAnsi="Calibri" w:cs="Calibri"/>
          <w:sz w:val="24"/>
          <w:szCs w:val="24"/>
          <w:lang w:val="en-US"/>
        </w:rPr>
        <w:t xml:space="preserve">Yang, J.-L. and Zhang, G.-L. (2011). Water Infiltration in Urban Soils and Its Effects on the Quantity and Quality of Runoff. </w:t>
      </w:r>
      <w:r w:rsidRPr="00E3366C">
        <w:rPr>
          <w:rFonts w:ascii="Calibri" w:eastAsia="Calibri" w:hAnsi="Calibri" w:cs="Calibri"/>
          <w:i/>
          <w:sz w:val="24"/>
          <w:szCs w:val="24"/>
          <w:lang w:val="en-US"/>
        </w:rPr>
        <w:t>Journal of Soils and Sediments</w:t>
      </w:r>
      <w:r w:rsidRPr="00E3366C">
        <w:rPr>
          <w:rFonts w:ascii="Calibri" w:eastAsia="Calibri" w:hAnsi="Calibri" w:cs="Calibri"/>
          <w:sz w:val="24"/>
          <w:szCs w:val="24"/>
          <w:lang w:val="en-US"/>
        </w:rPr>
        <w:t xml:space="preserve">, 11(5), pp.751–761. </w:t>
      </w:r>
      <w:proofErr w:type="spellStart"/>
      <w:r w:rsidRPr="00E3366C">
        <w:rPr>
          <w:rFonts w:ascii="Calibri" w:eastAsia="Calibri" w:hAnsi="Calibri" w:cs="Calibri"/>
          <w:sz w:val="24"/>
          <w:szCs w:val="24"/>
          <w:lang w:val="en-US"/>
        </w:rPr>
        <w:t>doi</w:t>
      </w:r>
      <w:proofErr w:type="spellEnd"/>
      <w:r w:rsidRPr="00E3366C">
        <w:rPr>
          <w:rFonts w:ascii="Calibri" w:eastAsia="Calibri" w:hAnsi="Calibri" w:cs="Calibri"/>
          <w:sz w:val="24"/>
          <w:szCs w:val="24"/>
          <w:lang w:val="en-US"/>
        </w:rPr>
        <w:t>:</w:t>
      </w:r>
      <w:r w:rsidR="3A990376" w:rsidRPr="00E3366C">
        <w:rPr>
          <w:rFonts w:ascii="Calibri" w:eastAsia="Calibri" w:hAnsi="Calibri" w:cs="Calibri"/>
          <w:sz w:val="24"/>
          <w:szCs w:val="24"/>
          <w:lang w:val="en-US"/>
        </w:rPr>
        <w:t xml:space="preserve"> </w:t>
      </w:r>
      <w:r w:rsidRPr="00E3366C">
        <w:rPr>
          <w:rFonts w:ascii="Calibri" w:eastAsia="Calibri" w:hAnsi="Calibri" w:cs="Calibri"/>
          <w:sz w:val="24"/>
          <w:szCs w:val="24"/>
          <w:lang w:val="en-US"/>
        </w:rPr>
        <w:t>https://doi.org/10.1007/s11368-011-0356-1.</w:t>
      </w:r>
    </w:p>
    <w:p w14:paraId="386BBC29" w14:textId="25FF1A64" w:rsidR="55C37A7B" w:rsidRPr="00E3366C" w:rsidRDefault="395568ED" w:rsidP="00E3366C">
      <w:pPr>
        <w:spacing w:line="360" w:lineRule="auto"/>
        <w:ind w:left="720" w:hanging="720"/>
        <w:contextualSpacing/>
        <w:rPr>
          <w:rFonts w:ascii="Calibri" w:eastAsia="Calibri" w:hAnsi="Calibri" w:cs="Calibri"/>
          <w:sz w:val="24"/>
          <w:szCs w:val="24"/>
          <w:lang w:val="en-US"/>
        </w:rPr>
      </w:pPr>
      <w:r w:rsidRPr="00E3366C">
        <w:rPr>
          <w:rFonts w:ascii="Calibri" w:eastAsia="Calibri" w:hAnsi="Calibri" w:cs="Calibri"/>
          <w:sz w:val="24"/>
          <w:szCs w:val="24"/>
          <w:lang w:val="en-US"/>
        </w:rPr>
        <w:t xml:space="preserve">Zemke, J.J., </w:t>
      </w:r>
      <w:proofErr w:type="spellStart"/>
      <w:r w:rsidRPr="00E3366C">
        <w:rPr>
          <w:rFonts w:ascii="Calibri" w:eastAsia="Calibri" w:hAnsi="Calibri" w:cs="Calibri"/>
          <w:sz w:val="24"/>
          <w:szCs w:val="24"/>
          <w:lang w:val="en-US"/>
        </w:rPr>
        <w:t>Enderling</w:t>
      </w:r>
      <w:proofErr w:type="spellEnd"/>
      <w:r w:rsidRPr="00E3366C">
        <w:rPr>
          <w:rFonts w:ascii="Calibri" w:eastAsia="Calibri" w:hAnsi="Calibri" w:cs="Calibri"/>
          <w:sz w:val="24"/>
          <w:szCs w:val="24"/>
          <w:lang w:val="en-US"/>
        </w:rPr>
        <w:t xml:space="preserve">, M., Klein, A. and </w:t>
      </w:r>
      <w:proofErr w:type="spellStart"/>
      <w:r w:rsidRPr="00E3366C">
        <w:rPr>
          <w:rFonts w:ascii="Calibri" w:eastAsia="Calibri" w:hAnsi="Calibri" w:cs="Calibri"/>
          <w:sz w:val="24"/>
          <w:szCs w:val="24"/>
          <w:lang w:val="en-US"/>
        </w:rPr>
        <w:t>Skubski</w:t>
      </w:r>
      <w:proofErr w:type="spellEnd"/>
      <w:r w:rsidRPr="00E3366C">
        <w:rPr>
          <w:rFonts w:ascii="Calibri" w:eastAsia="Calibri" w:hAnsi="Calibri" w:cs="Calibri"/>
          <w:sz w:val="24"/>
          <w:szCs w:val="24"/>
          <w:lang w:val="en-US"/>
        </w:rPr>
        <w:t xml:space="preserve">, M. (2019). The Influence of Soil Compaction on Runoff Formation. A Case Study Focusing on Skid Trails at Forested Andosol Sites. </w:t>
      </w:r>
      <w:r w:rsidRPr="00E3366C">
        <w:rPr>
          <w:rFonts w:ascii="Calibri" w:eastAsia="Calibri" w:hAnsi="Calibri" w:cs="Calibri"/>
          <w:i/>
          <w:sz w:val="24"/>
          <w:szCs w:val="24"/>
          <w:lang w:val="en-US"/>
        </w:rPr>
        <w:t>Geosciences</w:t>
      </w:r>
      <w:r w:rsidRPr="00E3366C">
        <w:rPr>
          <w:rFonts w:ascii="Calibri" w:eastAsia="Calibri" w:hAnsi="Calibri" w:cs="Calibri"/>
          <w:sz w:val="24"/>
          <w:szCs w:val="24"/>
          <w:lang w:val="en-US"/>
        </w:rPr>
        <w:t>, 9(5), p</w:t>
      </w:r>
      <w:r w:rsidR="00780DB3" w:rsidRPr="00E3366C">
        <w:rPr>
          <w:rFonts w:ascii="Calibri" w:eastAsia="Calibri" w:hAnsi="Calibri" w:cs="Calibri"/>
          <w:sz w:val="24"/>
          <w:szCs w:val="24"/>
          <w:lang w:val="en-US"/>
        </w:rPr>
        <w:t>p</w:t>
      </w:r>
      <w:r w:rsidRPr="00E3366C">
        <w:rPr>
          <w:rFonts w:ascii="Calibri" w:eastAsia="Calibri" w:hAnsi="Calibri" w:cs="Calibri"/>
          <w:sz w:val="24"/>
          <w:szCs w:val="24"/>
          <w:lang w:val="en-US"/>
        </w:rPr>
        <w:t xml:space="preserve">.204. </w:t>
      </w:r>
      <w:proofErr w:type="spellStart"/>
      <w:r w:rsidRPr="00E3366C">
        <w:rPr>
          <w:rFonts w:ascii="Calibri" w:eastAsia="Calibri" w:hAnsi="Calibri" w:cs="Calibri"/>
          <w:sz w:val="24"/>
          <w:szCs w:val="24"/>
          <w:lang w:val="en-US"/>
        </w:rPr>
        <w:t>doi</w:t>
      </w:r>
      <w:proofErr w:type="spellEnd"/>
      <w:r w:rsidRPr="00E3366C">
        <w:rPr>
          <w:rFonts w:ascii="Calibri" w:eastAsia="Calibri" w:hAnsi="Calibri" w:cs="Calibri"/>
          <w:sz w:val="24"/>
          <w:szCs w:val="24"/>
          <w:lang w:val="en-US"/>
        </w:rPr>
        <w:t>:</w:t>
      </w:r>
      <w:r w:rsidR="6B59AC2F" w:rsidRPr="00E3366C">
        <w:rPr>
          <w:rFonts w:ascii="Calibri" w:eastAsia="Calibri" w:hAnsi="Calibri" w:cs="Calibri"/>
          <w:sz w:val="24"/>
          <w:szCs w:val="24"/>
          <w:lang w:val="en-US"/>
        </w:rPr>
        <w:t xml:space="preserve"> </w:t>
      </w:r>
      <w:r w:rsidRPr="00E3366C">
        <w:rPr>
          <w:rFonts w:ascii="Calibri" w:eastAsia="Calibri" w:hAnsi="Calibri" w:cs="Calibri"/>
          <w:sz w:val="24"/>
          <w:szCs w:val="24"/>
          <w:lang w:val="en-US"/>
        </w:rPr>
        <w:t>https://doi.org/10.3390/geosciences9050204.</w:t>
      </w:r>
    </w:p>
    <w:p w14:paraId="3F2D8720" w14:textId="0FC2CEBD" w:rsidR="395568ED" w:rsidRPr="00E3366C" w:rsidRDefault="395568ED" w:rsidP="00E3366C">
      <w:pPr>
        <w:spacing w:line="360" w:lineRule="auto"/>
        <w:ind w:left="720" w:hanging="720"/>
        <w:contextualSpacing/>
        <w:rPr>
          <w:rFonts w:ascii="Calibri" w:eastAsia="Calibri" w:hAnsi="Calibri" w:cs="Calibri"/>
          <w:sz w:val="24"/>
          <w:szCs w:val="24"/>
          <w:lang w:val="en-US"/>
        </w:rPr>
      </w:pPr>
      <w:r w:rsidRPr="00E3366C">
        <w:rPr>
          <w:rFonts w:ascii="Calibri" w:eastAsia="Calibri" w:hAnsi="Calibri" w:cs="Calibri"/>
          <w:sz w:val="24"/>
          <w:szCs w:val="24"/>
          <w:lang w:val="en-US"/>
        </w:rPr>
        <w:t xml:space="preserve">Zimmerman, E., </w:t>
      </w:r>
      <w:proofErr w:type="spellStart"/>
      <w:r w:rsidRPr="00E3366C">
        <w:rPr>
          <w:rFonts w:ascii="Calibri" w:eastAsia="Calibri" w:hAnsi="Calibri" w:cs="Calibri"/>
          <w:sz w:val="24"/>
          <w:szCs w:val="24"/>
          <w:lang w:val="en-US"/>
        </w:rPr>
        <w:t>Bracalenti</w:t>
      </w:r>
      <w:proofErr w:type="spellEnd"/>
      <w:r w:rsidRPr="00E3366C">
        <w:rPr>
          <w:rFonts w:ascii="Calibri" w:eastAsia="Calibri" w:hAnsi="Calibri" w:cs="Calibri"/>
          <w:sz w:val="24"/>
          <w:szCs w:val="24"/>
          <w:lang w:val="en-US"/>
        </w:rPr>
        <w:t xml:space="preserve">, L., Piacentini, R., </w:t>
      </w:r>
      <w:proofErr w:type="spellStart"/>
      <w:r w:rsidRPr="00E3366C">
        <w:rPr>
          <w:rFonts w:ascii="Calibri" w:eastAsia="Calibri" w:hAnsi="Calibri" w:cs="Calibri"/>
          <w:sz w:val="24"/>
          <w:szCs w:val="24"/>
          <w:lang w:val="en-US"/>
        </w:rPr>
        <w:t>Inostroza</w:t>
      </w:r>
      <w:proofErr w:type="spellEnd"/>
      <w:r w:rsidRPr="00E3366C">
        <w:rPr>
          <w:rFonts w:ascii="Calibri" w:eastAsia="Calibri" w:hAnsi="Calibri" w:cs="Calibri"/>
          <w:sz w:val="24"/>
          <w:szCs w:val="24"/>
          <w:lang w:val="en-US"/>
        </w:rPr>
        <w:t>, L. (2016). Urban Flood Risk Reduction by Increasing Green Areas for Adaptation to Climate Change</w:t>
      </w:r>
      <w:r w:rsidR="754F4604" w:rsidRPr="00E3366C">
        <w:rPr>
          <w:rFonts w:ascii="Calibri" w:eastAsia="Calibri" w:hAnsi="Calibri" w:cs="Calibri"/>
          <w:sz w:val="24"/>
          <w:szCs w:val="24"/>
          <w:lang w:val="en-US"/>
        </w:rPr>
        <w:t>.</w:t>
      </w:r>
      <w:r w:rsidRPr="00E3366C">
        <w:rPr>
          <w:rFonts w:ascii="Calibri" w:eastAsia="Calibri" w:hAnsi="Calibri" w:cs="Calibri"/>
          <w:sz w:val="24"/>
          <w:szCs w:val="24"/>
          <w:lang w:val="en-US"/>
        </w:rPr>
        <w:t xml:space="preserve"> </w:t>
      </w:r>
      <w:r w:rsidRPr="00E3366C">
        <w:rPr>
          <w:rFonts w:ascii="Calibri" w:eastAsia="Calibri" w:hAnsi="Calibri" w:cs="Calibri"/>
          <w:i/>
          <w:sz w:val="24"/>
          <w:szCs w:val="24"/>
          <w:lang w:val="en-US"/>
        </w:rPr>
        <w:t>Procedia Engineering</w:t>
      </w:r>
      <w:r w:rsidRPr="00E3366C">
        <w:rPr>
          <w:rFonts w:ascii="Calibri" w:eastAsia="Calibri" w:hAnsi="Calibri" w:cs="Calibri"/>
          <w:sz w:val="24"/>
          <w:szCs w:val="24"/>
          <w:lang w:val="en-US"/>
        </w:rPr>
        <w:t xml:space="preserve">, 161, pp.2241-2246. </w:t>
      </w:r>
      <w:proofErr w:type="spellStart"/>
      <w:r w:rsidR="00E3366C">
        <w:rPr>
          <w:rFonts w:ascii="Calibri" w:eastAsia="Calibri" w:hAnsi="Calibri" w:cs="Calibri"/>
          <w:sz w:val="24"/>
          <w:szCs w:val="24"/>
          <w:lang w:val="en-US"/>
        </w:rPr>
        <w:t>d</w:t>
      </w:r>
      <w:r w:rsidR="507090BF" w:rsidRPr="00E3366C">
        <w:rPr>
          <w:rFonts w:ascii="Calibri" w:eastAsia="Calibri" w:hAnsi="Calibri" w:cs="Calibri"/>
          <w:sz w:val="24"/>
          <w:szCs w:val="24"/>
          <w:lang w:val="en-US"/>
        </w:rPr>
        <w:t>oi</w:t>
      </w:r>
      <w:proofErr w:type="spellEnd"/>
      <w:r w:rsidR="507090BF" w:rsidRPr="00E3366C">
        <w:rPr>
          <w:rFonts w:ascii="Calibri" w:eastAsia="Calibri" w:hAnsi="Calibri" w:cs="Calibri"/>
          <w:sz w:val="24"/>
          <w:szCs w:val="24"/>
          <w:lang w:val="en-US"/>
        </w:rPr>
        <w:t xml:space="preserve">: </w:t>
      </w:r>
      <w:r w:rsidRPr="00E3366C">
        <w:rPr>
          <w:rFonts w:ascii="Calibri" w:eastAsia="Calibri" w:hAnsi="Calibri" w:cs="Calibri"/>
          <w:sz w:val="24"/>
          <w:szCs w:val="24"/>
          <w:lang w:val="en-US"/>
        </w:rPr>
        <w:t xml:space="preserve">https://doi.org/10.1016/j.proeng.2016.08.822. </w:t>
      </w:r>
    </w:p>
    <w:p w14:paraId="706C2365" w14:textId="2F3CD7CC" w:rsidR="00C74324" w:rsidRDefault="00C74324">
      <w:bookmarkStart w:id="63" w:name="_Toc576012084"/>
      <w:r>
        <w:br w:type="page"/>
      </w:r>
    </w:p>
    <w:p w14:paraId="163BDCAF" w14:textId="0959069E" w:rsidR="00A06F81" w:rsidRPr="001C0889" w:rsidRDefault="00A06F81" w:rsidP="255B7748">
      <w:pPr>
        <w:pStyle w:val="Heading1"/>
        <w:spacing w:line="360" w:lineRule="auto"/>
        <w:contextualSpacing/>
        <w:rPr>
          <w:rFonts w:ascii="Calibri" w:hAnsi="Calibri" w:cs="Calibri"/>
          <w:color w:val="auto"/>
          <w:sz w:val="32"/>
          <w:szCs w:val="32"/>
        </w:rPr>
      </w:pPr>
      <w:bookmarkStart w:id="64" w:name="_Toc183695621"/>
      <w:bookmarkStart w:id="65" w:name="_Toc184303195"/>
      <w:r w:rsidRPr="001C0889">
        <w:rPr>
          <w:rFonts w:ascii="Calibri" w:hAnsi="Calibri" w:cs="Calibri"/>
          <w:color w:val="auto"/>
          <w:sz w:val="32"/>
          <w:szCs w:val="32"/>
        </w:rPr>
        <w:lastRenderedPageBreak/>
        <w:t>Appendi</w:t>
      </w:r>
      <w:bookmarkEnd w:id="63"/>
      <w:r w:rsidR="00806D62" w:rsidRPr="001C0889">
        <w:rPr>
          <w:rFonts w:ascii="Calibri" w:hAnsi="Calibri" w:cs="Calibri"/>
          <w:color w:val="auto"/>
          <w:sz w:val="32"/>
          <w:szCs w:val="32"/>
        </w:rPr>
        <w:t>x A: Team Contributions</w:t>
      </w:r>
      <w:bookmarkEnd w:id="64"/>
      <w:bookmarkEnd w:id="65"/>
    </w:p>
    <w:p w14:paraId="704C515A" w14:textId="1BEFE97C" w:rsidR="00773874" w:rsidRPr="00637A22" w:rsidRDefault="002F3F38" w:rsidP="79AF0215">
      <w:pPr>
        <w:spacing w:line="360" w:lineRule="auto"/>
        <w:contextualSpacing/>
        <w:jc w:val="both"/>
        <w:rPr>
          <w:rFonts w:ascii="Calibri" w:hAnsi="Calibri" w:cs="Calibri"/>
          <w:sz w:val="24"/>
          <w:szCs w:val="24"/>
        </w:rPr>
      </w:pPr>
      <w:r w:rsidRPr="00637A22">
        <w:rPr>
          <w:rFonts w:ascii="Calibri" w:hAnsi="Calibri" w:cs="Calibri"/>
          <w:sz w:val="24"/>
          <w:szCs w:val="24"/>
        </w:rPr>
        <w:t xml:space="preserve">Team </w:t>
      </w:r>
      <w:r w:rsidR="6802356F" w:rsidRPr="00637A22">
        <w:rPr>
          <w:rFonts w:ascii="Calibri" w:hAnsi="Calibri" w:cs="Calibri"/>
          <w:sz w:val="24"/>
          <w:szCs w:val="24"/>
        </w:rPr>
        <w:t>organi</w:t>
      </w:r>
      <w:r w:rsidR="546BB120" w:rsidRPr="00637A22">
        <w:rPr>
          <w:rFonts w:ascii="Calibri" w:hAnsi="Calibri" w:cs="Calibri"/>
          <w:sz w:val="24"/>
          <w:szCs w:val="24"/>
        </w:rPr>
        <w:t>s</w:t>
      </w:r>
      <w:r w:rsidR="6802356F" w:rsidRPr="00637A22">
        <w:rPr>
          <w:rFonts w:ascii="Calibri" w:hAnsi="Calibri" w:cs="Calibri"/>
          <w:sz w:val="24"/>
          <w:szCs w:val="24"/>
        </w:rPr>
        <w:t>ation</w:t>
      </w:r>
      <w:r w:rsidR="00BF48A0" w:rsidRPr="00637A22">
        <w:rPr>
          <w:rFonts w:ascii="Calibri" w:hAnsi="Calibri" w:cs="Calibri"/>
          <w:sz w:val="24"/>
          <w:szCs w:val="24"/>
        </w:rPr>
        <w:t xml:space="preserve"> was</w:t>
      </w:r>
      <w:r w:rsidR="009C5A52" w:rsidRPr="00637A22">
        <w:rPr>
          <w:rFonts w:ascii="Calibri" w:hAnsi="Calibri" w:cs="Calibri"/>
          <w:sz w:val="24"/>
          <w:szCs w:val="24"/>
        </w:rPr>
        <w:t xml:space="preserve"> a board-based structure, with </w:t>
      </w:r>
      <w:r w:rsidR="00127A3F" w:rsidRPr="00637A22">
        <w:rPr>
          <w:rFonts w:ascii="Calibri" w:hAnsi="Calibri" w:cs="Calibri"/>
          <w:sz w:val="24"/>
          <w:szCs w:val="24"/>
        </w:rPr>
        <w:t>all member</w:t>
      </w:r>
      <w:r w:rsidR="002525C1" w:rsidRPr="00637A22">
        <w:rPr>
          <w:rFonts w:ascii="Calibri" w:hAnsi="Calibri" w:cs="Calibri"/>
          <w:sz w:val="24"/>
          <w:szCs w:val="24"/>
        </w:rPr>
        <w:t>s</w:t>
      </w:r>
      <w:r w:rsidR="00127A3F" w:rsidRPr="00637A22">
        <w:rPr>
          <w:rFonts w:ascii="Calibri" w:hAnsi="Calibri" w:cs="Calibri"/>
          <w:sz w:val="24"/>
          <w:szCs w:val="24"/>
        </w:rPr>
        <w:t xml:space="preserve"> raising issues</w:t>
      </w:r>
      <w:r w:rsidR="00D61832" w:rsidRPr="00637A22">
        <w:rPr>
          <w:rFonts w:ascii="Calibri" w:hAnsi="Calibri" w:cs="Calibri"/>
          <w:sz w:val="24"/>
          <w:szCs w:val="24"/>
        </w:rPr>
        <w:t xml:space="preserve"> </w:t>
      </w:r>
      <w:r w:rsidR="002525C1" w:rsidRPr="00637A22">
        <w:rPr>
          <w:rFonts w:ascii="Calibri" w:hAnsi="Calibri" w:cs="Calibri"/>
          <w:sz w:val="24"/>
          <w:szCs w:val="24"/>
        </w:rPr>
        <w:t xml:space="preserve">and delegating tasks and one chair </w:t>
      </w:r>
      <w:r w:rsidR="00C555FD" w:rsidRPr="00637A22">
        <w:rPr>
          <w:rFonts w:ascii="Calibri" w:hAnsi="Calibri" w:cs="Calibri"/>
          <w:sz w:val="24"/>
          <w:szCs w:val="24"/>
        </w:rPr>
        <w:t xml:space="preserve">keeping the group moving when </w:t>
      </w:r>
      <w:r w:rsidR="008A5E3A" w:rsidRPr="00637A22">
        <w:rPr>
          <w:rFonts w:ascii="Calibri" w:hAnsi="Calibri" w:cs="Calibri"/>
          <w:sz w:val="24"/>
          <w:szCs w:val="24"/>
        </w:rPr>
        <w:t>needed</w:t>
      </w:r>
      <w:r w:rsidR="02366303" w:rsidRPr="00637A22">
        <w:rPr>
          <w:rFonts w:ascii="Calibri" w:hAnsi="Calibri" w:cs="Calibri"/>
          <w:sz w:val="24"/>
          <w:szCs w:val="24"/>
        </w:rPr>
        <w:t xml:space="preserve"> during weekly progress meetings</w:t>
      </w:r>
      <w:r w:rsidR="7E5A114D" w:rsidRPr="00637A22">
        <w:rPr>
          <w:rFonts w:ascii="Calibri" w:hAnsi="Calibri" w:cs="Calibri"/>
          <w:sz w:val="24"/>
          <w:szCs w:val="24"/>
        </w:rPr>
        <w:t>.</w:t>
      </w:r>
      <w:r w:rsidR="00EA782E" w:rsidRPr="00637A22">
        <w:rPr>
          <w:rFonts w:ascii="Calibri" w:hAnsi="Calibri" w:cs="Calibri"/>
          <w:sz w:val="24"/>
          <w:szCs w:val="24"/>
        </w:rPr>
        <w:t xml:space="preserve"> </w:t>
      </w:r>
      <w:r w:rsidR="005E2D79" w:rsidRPr="00637A22">
        <w:rPr>
          <w:rFonts w:ascii="Calibri" w:hAnsi="Calibri" w:cs="Calibri"/>
          <w:sz w:val="24"/>
          <w:szCs w:val="24"/>
        </w:rPr>
        <w:t xml:space="preserve">Such </w:t>
      </w:r>
      <w:r w:rsidR="000D0A19" w:rsidRPr="00637A22">
        <w:rPr>
          <w:rFonts w:ascii="Calibri" w:hAnsi="Calibri" w:cs="Calibri"/>
          <w:sz w:val="24"/>
          <w:szCs w:val="24"/>
        </w:rPr>
        <w:t xml:space="preserve">a method allowed </w:t>
      </w:r>
      <w:r w:rsidR="00920300" w:rsidRPr="00637A22">
        <w:rPr>
          <w:rFonts w:ascii="Calibri" w:hAnsi="Calibri" w:cs="Calibri"/>
          <w:sz w:val="24"/>
          <w:szCs w:val="24"/>
        </w:rPr>
        <w:t>members to take on tasks according to their skill set while also allowing flexibility</w:t>
      </w:r>
      <w:r w:rsidR="00747123" w:rsidRPr="00637A22">
        <w:rPr>
          <w:rFonts w:ascii="Calibri" w:hAnsi="Calibri" w:cs="Calibri"/>
          <w:sz w:val="24"/>
          <w:szCs w:val="24"/>
        </w:rPr>
        <w:t xml:space="preserve"> in the leadership</w:t>
      </w:r>
      <w:r w:rsidR="00375D93" w:rsidRPr="00637A22">
        <w:rPr>
          <w:rFonts w:ascii="Calibri" w:hAnsi="Calibri" w:cs="Calibri"/>
          <w:sz w:val="24"/>
          <w:szCs w:val="24"/>
        </w:rPr>
        <w:t xml:space="preserve"> structure. </w:t>
      </w:r>
      <w:r w:rsidR="4C509E9B" w:rsidRPr="00637A22">
        <w:rPr>
          <w:rFonts w:ascii="Calibri" w:hAnsi="Calibri" w:cs="Calibri"/>
          <w:sz w:val="24"/>
          <w:szCs w:val="24"/>
        </w:rPr>
        <w:t>Members were proactive in asking for help when required</w:t>
      </w:r>
      <w:r w:rsidR="21753334" w:rsidRPr="00637A22">
        <w:rPr>
          <w:rFonts w:ascii="Calibri" w:hAnsi="Calibri" w:cs="Calibri"/>
          <w:sz w:val="24"/>
          <w:szCs w:val="24"/>
        </w:rPr>
        <w:t xml:space="preserve"> or raising issues</w:t>
      </w:r>
      <w:r w:rsidR="4C509E9B" w:rsidRPr="00637A22">
        <w:rPr>
          <w:rFonts w:ascii="Calibri" w:hAnsi="Calibri" w:cs="Calibri"/>
          <w:sz w:val="24"/>
          <w:szCs w:val="24"/>
        </w:rPr>
        <w:t xml:space="preserve">, </w:t>
      </w:r>
      <w:r w:rsidR="2485696D" w:rsidRPr="00637A22">
        <w:rPr>
          <w:rFonts w:ascii="Calibri" w:hAnsi="Calibri" w:cs="Calibri"/>
          <w:sz w:val="24"/>
          <w:szCs w:val="24"/>
        </w:rPr>
        <w:t>instead of</w:t>
      </w:r>
      <w:r w:rsidR="1189C108" w:rsidRPr="00637A22">
        <w:rPr>
          <w:rFonts w:ascii="Calibri" w:hAnsi="Calibri" w:cs="Calibri"/>
          <w:sz w:val="24"/>
          <w:szCs w:val="24"/>
        </w:rPr>
        <w:t xml:space="preserve"> waiting until the next </w:t>
      </w:r>
      <w:r w:rsidR="7EE4ECB8" w:rsidRPr="00637A22">
        <w:rPr>
          <w:rFonts w:ascii="Calibri" w:hAnsi="Calibri" w:cs="Calibri"/>
          <w:sz w:val="24"/>
          <w:szCs w:val="24"/>
        </w:rPr>
        <w:t xml:space="preserve">team </w:t>
      </w:r>
      <w:r w:rsidR="1189C108" w:rsidRPr="00637A22">
        <w:rPr>
          <w:rFonts w:ascii="Calibri" w:hAnsi="Calibri" w:cs="Calibri"/>
          <w:sz w:val="24"/>
          <w:szCs w:val="24"/>
        </w:rPr>
        <w:t xml:space="preserve">meeting </w:t>
      </w:r>
      <w:r w:rsidR="39BB3106" w:rsidRPr="00637A22">
        <w:rPr>
          <w:rFonts w:ascii="Calibri" w:hAnsi="Calibri" w:cs="Calibri"/>
          <w:sz w:val="24"/>
          <w:szCs w:val="24"/>
        </w:rPr>
        <w:t>to do so, allowing the group to remain on track with tasks.</w:t>
      </w:r>
    </w:p>
    <w:tbl>
      <w:tblPr>
        <w:tblStyle w:val="TableGrid"/>
        <w:tblW w:w="0" w:type="auto"/>
        <w:tblLook w:val="04A0" w:firstRow="1" w:lastRow="0" w:firstColumn="1" w:lastColumn="0" w:noHBand="0" w:noVBand="1"/>
      </w:tblPr>
      <w:tblGrid>
        <w:gridCol w:w="4508"/>
        <w:gridCol w:w="4508"/>
      </w:tblGrid>
      <w:tr w:rsidR="00F424C2" w:rsidRPr="001C0889" w14:paraId="0BDD8858" w14:textId="77777777" w:rsidTr="3C645FF0">
        <w:tc>
          <w:tcPr>
            <w:tcW w:w="4508" w:type="dxa"/>
          </w:tcPr>
          <w:p w14:paraId="1A89F3A6" w14:textId="4D6582E0" w:rsidR="00F424C2" w:rsidRPr="002078E0" w:rsidRDefault="00F424C2" w:rsidP="00E85F51">
            <w:pPr>
              <w:spacing w:line="360" w:lineRule="auto"/>
              <w:contextualSpacing/>
              <w:rPr>
                <w:rFonts w:ascii="Calibri" w:hAnsi="Calibri" w:cs="Calibri"/>
                <w:sz w:val="24"/>
                <w:szCs w:val="24"/>
              </w:rPr>
            </w:pPr>
            <w:r w:rsidRPr="002078E0">
              <w:rPr>
                <w:rFonts w:ascii="Calibri" w:hAnsi="Calibri" w:cs="Calibri"/>
                <w:sz w:val="24"/>
                <w:szCs w:val="24"/>
              </w:rPr>
              <w:t>Team Member</w:t>
            </w:r>
          </w:p>
        </w:tc>
        <w:tc>
          <w:tcPr>
            <w:tcW w:w="4508" w:type="dxa"/>
          </w:tcPr>
          <w:p w14:paraId="3954F8E7" w14:textId="6F3D8F11" w:rsidR="00F424C2" w:rsidRPr="002078E0" w:rsidRDefault="00F424C2" w:rsidP="00E85F51">
            <w:pPr>
              <w:spacing w:line="360" w:lineRule="auto"/>
              <w:contextualSpacing/>
              <w:rPr>
                <w:rFonts w:ascii="Calibri" w:hAnsi="Calibri" w:cs="Calibri"/>
                <w:sz w:val="24"/>
                <w:szCs w:val="24"/>
              </w:rPr>
            </w:pPr>
            <w:r w:rsidRPr="002078E0">
              <w:rPr>
                <w:rFonts w:ascii="Calibri" w:hAnsi="Calibri" w:cs="Calibri"/>
                <w:sz w:val="24"/>
                <w:szCs w:val="24"/>
              </w:rPr>
              <w:t>Contribution</w:t>
            </w:r>
          </w:p>
        </w:tc>
      </w:tr>
      <w:tr w:rsidR="00F424C2" w:rsidRPr="001C0889" w14:paraId="78339650" w14:textId="77777777" w:rsidTr="3C645FF0">
        <w:tc>
          <w:tcPr>
            <w:tcW w:w="4508" w:type="dxa"/>
          </w:tcPr>
          <w:p w14:paraId="4CC443F4" w14:textId="7D42ED61" w:rsidR="00F424C2" w:rsidRPr="002078E0" w:rsidRDefault="008A2A3D" w:rsidP="00E85F51">
            <w:pPr>
              <w:spacing w:line="360" w:lineRule="auto"/>
              <w:contextualSpacing/>
              <w:rPr>
                <w:rFonts w:ascii="Calibri" w:hAnsi="Calibri" w:cs="Calibri"/>
                <w:sz w:val="24"/>
                <w:szCs w:val="24"/>
              </w:rPr>
            </w:pPr>
            <w:r w:rsidRPr="002078E0">
              <w:rPr>
                <w:rFonts w:ascii="Calibri" w:hAnsi="Calibri" w:cs="Calibri"/>
                <w:sz w:val="24"/>
                <w:szCs w:val="24"/>
              </w:rPr>
              <w:t>B</w:t>
            </w:r>
            <w:r w:rsidR="00903FA4" w:rsidRPr="002078E0">
              <w:rPr>
                <w:rFonts w:ascii="Calibri" w:hAnsi="Calibri" w:cs="Calibri"/>
                <w:sz w:val="24"/>
                <w:szCs w:val="24"/>
              </w:rPr>
              <w:t>235562</w:t>
            </w:r>
          </w:p>
        </w:tc>
        <w:tc>
          <w:tcPr>
            <w:tcW w:w="4508" w:type="dxa"/>
          </w:tcPr>
          <w:p w14:paraId="7C7CFCAD" w14:textId="52DBE60E" w:rsidR="00824C0E" w:rsidRDefault="00824C0E" w:rsidP="00E85F51">
            <w:pPr>
              <w:pStyle w:val="ListParagraph"/>
              <w:numPr>
                <w:ilvl w:val="0"/>
                <w:numId w:val="2"/>
              </w:numPr>
              <w:spacing w:line="360" w:lineRule="auto"/>
              <w:rPr>
                <w:rFonts w:ascii="Calibri" w:hAnsi="Calibri" w:cs="Calibri"/>
                <w:sz w:val="24"/>
                <w:szCs w:val="24"/>
              </w:rPr>
            </w:pPr>
            <w:r>
              <w:rPr>
                <w:rFonts w:ascii="Calibri" w:hAnsi="Calibri" w:cs="Calibri"/>
                <w:sz w:val="24"/>
                <w:szCs w:val="24"/>
              </w:rPr>
              <w:t>Literature review sources</w:t>
            </w:r>
          </w:p>
          <w:p w14:paraId="4DC43C01" w14:textId="77777777" w:rsidR="00F424C2" w:rsidRPr="002078E0" w:rsidRDefault="00BA3013" w:rsidP="00E85F51">
            <w:pPr>
              <w:pStyle w:val="ListParagraph"/>
              <w:numPr>
                <w:ilvl w:val="0"/>
                <w:numId w:val="2"/>
              </w:numPr>
              <w:spacing w:line="360" w:lineRule="auto"/>
              <w:rPr>
                <w:rFonts w:ascii="Calibri" w:hAnsi="Calibri" w:cs="Calibri"/>
                <w:sz w:val="24"/>
                <w:szCs w:val="24"/>
              </w:rPr>
            </w:pPr>
            <w:r w:rsidRPr="002078E0">
              <w:rPr>
                <w:rFonts w:ascii="Calibri" w:hAnsi="Calibri" w:cs="Calibri"/>
                <w:sz w:val="24"/>
                <w:szCs w:val="24"/>
              </w:rPr>
              <w:t>Risk Assessment</w:t>
            </w:r>
          </w:p>
          <w:p w14:paraId="5D61B5C5" w14:textId="77777777" w:rsidR="00BA3013" w:rsidRPr="002078E0" w:rsidRDefault="00BA3013" w:rsidP="00E85F51">
            <w:pPr>
              <w:pStyle w:val="ListParagraph"/>
              <w:numPr>
                <w:ilvl w:val="0"/>
                <w:numId w:val="2"/>
              </w:numPr>
              <w:spacing w:line="360" w:lineRule="auto"/>
              <w:rPr>
                <w:rFonts w:ascii="Calibri" w:hAnsi="Calibri" w:cs="Calibri"/>
                <w:sz w:val="24"/>
                <w:szCs w:val="24"/>
              </w:rPr>
            </w:pPr>
            <w:r w:rsidRPr="002078E0">
              <w:rPr>
                <w:rFonts w:ascii="Calibri" w:hAnsi="Calibri" w:cs="Calibri"/>
                <w:sz w:val="24"/>
                <w:szCs w:val="24"/>
              </w:rPr>
              <w:t>Fieldwork</w:t>
            </w:r>
          </w:p>
          <w:p w14:paraId="69C2C68D" w14:textId="77777777" w:rsidR="00BA3013" w:rsidRDefault="00C50338" w:rsidP="00E85F51">
            <w:pPr>
              <w:pStyle w:val="ListParagraph"/>
              <w:numPr>
                <w:ilvl w:val="0"/>
                <w:numId w:val="2"/>
              </w:numPr>
              <w:spacing w:line="360" w:lineRule="auto"/>
              <w:rPr>
                <w:rFonts w:ascii="Calibri" w:hAnsi="Calibri" w:cs="Calibri"/>
                <w:sz w:val="24"/>
                <w:szCs w:val="24"/>
              </w:rPr>
            </w:pPr>
            <w:r w:rsidRPr="002078E0">
              <w:rPr>
                <w:rFonts w:ascii="Calibri" w:hAnsi="Calibri" w:cs="Calibri"/>
                <w:sz w:val="24"/>
                <w:szCs w:val="24"/>
              </w:rPr>
              <w:t>Presentation design and writing</w:t>
            </w:r>
          </w:p>
          <w:p w14:paraId="5B03F1B9" w14:textId="15D02F2A" w:rsidR="00A3771B" w:rsidRPr="002078E0" w:rsidRDefault="000250BB" w:rsidP="00E85F51">
            <w:pPr>
              <w:pStyle w:val="ListParagraph"/>
              <w:numPr>
                <w:ilvl w:val="0"/>
                <w:numId w:val="2"/>
              </w:numPr>
              <w:spacing w:line="360" w:lineRule="auto"/>
              <w:rPr>
                <w:rFonts w:ascii="Calibri" w:hAnsi="Calibri" w:cs="Calibri"/>
                <w:sz w:val="24"/>
                <w:szCs w:val="24"/>
              </w:rPr>
            </w:pPr>
            <w:r>
              <w:rPr>
                <w:rFonts w:ascii="Calibri" w:hAnsi="Calibri" w:cs="Calibri"/>
                <w:sz w:val="24"/>
                <w:szCs w:val="24"/>
              </w:rPr>
              <w:t>Presentation</w:t>
            </w:r>
          </w:p>
          <w:p w14:paraId="6F92BDF4" w14:textId="6A24D093" w:rsidR="00945438" w:rsidRDefault="00047F01" w:rsidP="00E068DB">
            <w:pPr>
              <w:pStyle w:val="ListParagraph"/>
              <w:numPr>
                <w:ilvl w:val="0"/>
                <w:numId w:val="2"/>
              </w:numPr>
              <w:spacing w:line="360" w:lineRule="auto"/>
              <w:rPr>
                <w:rFonts w:ascii="Calibri" w:hAnsi="Calibri" w:cs="Calibri"/>
                <w:sz w:val="24"/>
                <w:szCs w:val="24"/>
              </w:rPr>
            </w:pPr>
            <w:r w:rsidRPr="002078E0">
              <w:rPr>
                <w:rFonts w:ascii="Calibri" w:hAnsi="Calibri" w:cs="Calibri"/>
                <w:sz w:val="24"/>
                <w:szCs w:val="24"/>
              </w:rPr>
              <w:t>Introduction</w:t>
            </w:r>
          </w:p>
          <w:p w14:paraId="206FB305" w14:textId="12A58C07" w:rsidR="00A40AAA" w:rsidRPr="00E068DB" w:rsidRDefault="00A40AAA" w:rsidP="00E068DB">
            <w:pPr>
              <w:pStyle w:val="ListParagraph"/>
              <w:numPr>
                <w:ilvl w:val="0"/>
                <w:numId w:val="2"/>
              </w:numPr>
              <w:spacing w:line="360" w:lineRule="auto"/>
              <w:rPr>
                <w:rFonts w:ascii="Calibri" w:hAnsi="Calibri" w:cs="Calibri"/>
                <w:sz w:val="24"/>
                <w:szCs w:val="24"/>
              </w:rPr>
            </w:pPr>
            <w:r>
              <w:rPr>
                <w:rFonts w:ascii="Calibri" w:hAnsi="Calibri" w:cs="Calibri"/>
                <w:sz w:val="24"/>
                <w:szCs w:val="24"/>
              </w:rPr>
              <w:t>Report editor</w:t>
            </w:r>
          </w:p>
        </w:tc>
      </w:tr>
      <w:tr w:rsidR="00F424C2" w:rsidRPr="001C0889" w14:paraId="080762FA" w14:textId="77777777" w:rsidTr="3C645FF0">
        <w:tc>
          <w:tcPr>
            <w:tcW w:w="4508" w:type="dxa"/>
          </w:tcPr>
          <w:p w14:paraId="6E1A708C" w14:textId="48F9A15A" w:rsidR="00F424C2" w:rsidRPr="002078E0" w:rsidRDefault="30B3128C" w:rsidP="00E85F51">
            <w:pPr>
              <w:spacing w:line="360" w:lineRule="auto"/>
              <w:contextualSpacing/>
              <w:rPr>
                <w:rFonts w:ascii="Calibri" w:hAnsi="Calibri" w:cs="Calibri"/>
                <w:sz w:val="24"/>
                <w:szCs w:val="24"/>
              </w:rPr>
            </w:pPr>
            <w:r w:rsidRPr="002078E0">
              <w:rPr>
                <w:rFonts w:ascii="Calibri" w:hAnsi="Calibri" w:cs="Calibri"/>
                <w:sz w:val="24"/>
                <w:szCs w:val="24"/>
              </w:rPr>
              <w:t>B270531</w:t>
            </w:r>
          </w:p>
        </w:tc>
        <w:tc>
          <w:tcPr>
            <w:tcW w:w="4508" w:type="dxa"/>
          </w:tcPr>
          <w:p w14:paraId="210564F1" w14:textId="265F7DF5" w:rsidR="00F424C2" w:rsidRPr="002078E0" w:rsidRDefault="08A2B47D" w:rsidP="2CF45C48">
            <w:pPr>
              <w:pStyle w:val="ListParagraph"/>
              <w:numPr>
                <w:ilvl w:val="0"/>
                <w:numId w:val="13"/>
              </w:numPr>
              <w:spacing w:line="360" w:lineRule="auto"/>
              <w:rPr>
                <w:rFonts w:ascii="Calibri" w:hAnsi="Calibri" w:cs="Calibri"/>
                <w:sz w:val="24"/>
                <w:szCs w:val="24"/>
              </w:rPr>
            </w:pPr>
            <w:r w:rsidRPr="2CF45C48">
              <w:rPr>
                <w:rFonts w:ascii="Calibri" w:hAnsi="Calibri" w:cs="Calibri"/>
                <w:sz w:val="24"/>
                <w:szCs w:val="24"/>
              </w:rPr>
              <w:t>Literature review sources</w:t>
            </w:r>
          </w:p>
          <w:p w14:paraId="39F17CB8" w14:textId="47A68161" w:rsidR="00F424C2" w:rsidRPr="002078E0" w:rsidRDefault="1D7F6EC0" w:rsidP="2CF45C48">
            <w:pPr>
              <w:pStyle w:val="ListParagraph"/>
              <w:numPr>
                <w:ilvl w:val="0"/>
                <w:numId w:val="13"/>
              </w:numPr>
              <w:spacing w:line="360" w:lineRule="auto"/>
              <w:rPr>
                <w:rFonts w:ascii="Calibri" w:hAnsi="Calibri" w:cs="Calibri"/>
                <w:sz w:val="24"/>
                <w:szCs w:val="24"/>
              </w:rPr>
            </w:pPr>
            <w:r w:rsidRPr="5D36CBCD">
              <w:rPr>
                <w:rFonts w:ascii="Calibri" w:hAnsi="Calibri" w:cs="Calibri"/>
                <w:sz w:val="24"/>
                <w:szCs w:val="24"/>
              </w:rPr>
              <w:t>Literat</w:t>
            </w:r>
            <w:r w:rsidR="1ADDCB0D" w:rsidRPr="5D36CBCD">
              <w:rPr>
                <w:rFonts w:ascii="Calibri" w:hAnsi="Calibri" w:cs="Calibri"/>
                <w:sz w:val="24"/>
                <w:szCs w:val="24"/>
              </w:rPr>
              <w:t>ure review</w:t>
            </w:r>
          </w:p>
          <w:p w14:paraId="3FA59FB2" w14:textId="529F10E3" w:rsidR="00F424C2" w:rsidRPr="002078E0" w:rsidRDefault="1ADDCB0D" w:rsidP="2CF45C48">
            <w:pPr>
              <w:pStyle w:val="ListParagraph"/>
              <w:numPr>
                <w:ilvl w:val="0"/>
                <w:numId w:val="13"/>
              </w:numPr>
              <w:spacing w:line="360" w:lineRule="auto"/>
              <w:rPr>
                <w:rFonts w:ascii="Calibri" w:hAnsi="Calibri" w:cs="Calibri"/>
                <w:sz w:val="24"/>
                <w:szCs w:val="24"/>
              </w:rPr>
            </w:pPr>
            <w:r w:rsidRPr="4483D61B">
              <w:rPr>
                <w:rFonts w:ascii="Calibri" w:hAnsi="Calibri" w:cs="Calibri"/>
                <w:sz w:val="24"/>
                <w:szCs w:val="24"/>
              </w:rPr>
              <w:t xml:space="preserve">Greenspace </w:t>
            </w:r>
            <w:r w:rsidRPr="0593F137">
              <w:rPr>
                <w:rFonts w:ascii="Calibri" w:hAnsi="Calibri" w:cs="Calibri"/>
                <w:sz w:val="24"/>
                <w:szCs w:val="24"/>
              </w:rPr>
              <w:t>digiti</w:t>
            </w:r>
            <w:r w:rsidR="345E514C" w:rsidRPr="0593F137">
              <w:rPr>
                <w:rFonts w:ascii="Calibri" w:hAnsi="Calibri" w:cs="Calibri"/>
                <w:sz w:val="24"/>
                <w:szCs w:val="24"/>
              </w:rPr>
              <w:t>s</w:t>
            </w:r>
            <w:r w:rsidRPr="0593F137">
              <w:rPr>
                <w:rFonts w:ascii="Calibri" w:hAnsi="Calibri" w:cs="Calibri"/>
                <w:sz w:val="24"/>
                <w:szCs w:val="24"/>
              </w:rPr>
              <w:t>ation</w:t>
            </w:r>
          </w:p>
          <w:p w14:paraId="6CB61218" w14:textId="5D856462" w:rsidR="00F424C2" w:rsidRPr="002078E0" w:rsidRDefault="4801E892" w:rsidP="2CF45C48">
            <w:pPr>
              <w:pStyle w:val="ListParagraph"/>
              <w:numPr>
                <w:ilvl w:val="0"/>
                <w:numId w:val="13"/>
              </w:numPr>
              <w:spacing w:line="360" w:lineRule="auto"/>
              <w:rPr>
                <w:rFonts w:ascii="Calibri" w:hAnsi="Calibri" w:cs="Calibri"/>
                <w:sz w:val="24"/>
                <w:szCs w:val="24"/>
              </w:rPr>
            </w:pPr>
            <w:r w:rsidRPr="5A53DA65">
              <w:rPr>
                <w:rFonts w:ascii="Calibri" w:hAnsi="Calibri" w:cs="Calibri"/>
                <w:sz w:val="24"/>
                <w:szCs w:val="24"/>
              </w:rPr>
              <w:t>Quantifying greenspaces</w:t>
            </w:r>
          </w:p>
          <w:p w14:paraId="5351EFA7" w14:textId="5AB4BE77" w:rsidR="00F424C2" w:rsidRPr="002078E0" w:rsidRDefault="4801E892" w:rsidP="2CF45C48">
            <w:pPr>
              <w:pStyle w:val="ListParagraph"/>
              <w:numPr>
                <w:ilvl w:val="0"/>
                <w:numId w:val="13"/>
              </w:numPr>
              <w:spacing w:line="360" w:lineRule="auto"/>
              <w:rPr>
                <w:rFonts w:ascii="Calibri" w:hAnsi="Calibri" w:cs="Calibri"/>
                <w:sz w:val="24"/>
                <w:szCs w:val="24"/>
              </w:rPr>
            </w:pPr>
            <w:r w:rsidRPr="5A53DA65">
              <w:rPr>
                <w:rFonts w:ascii="Calibri" w:hAnsi="Calibri" w:cs="Calibri"/>
                <w:sz w:val="24"/>
                <w:szCs w:val="24"/>
              </w:rPr>
              <w:t>Discussion</w:t>
            </w:r>
          </w:p>
          <w:p w14:paraId="075CA3DF" w14:textId="6E273E56" w:rsidR="00F424C2" w:rsidRPr="002078E0" w:rsidRDefault="4801E892" w:rsidP="2CF45C48">
            <w:pPr>
              <w:pStyle w:val="ListParagraph"/>
              <w:numPr>
                <w:ilvl w:val="0"/>
                <w:numId w:val="13"/>
              </w:numPr>
              <w:spacing w:line="360" w:lineRule="auto"/>
              <w:rPr>
                <w:rFonts w:ascii="Calibri" w:hAnsi="Calibri" w:cs="Calibri"/>
                <w:sz w:val="24"/>
                <w:szCs w:val="24"/>
              </w:rPr>
            </w:pPr>
            <w:r w:rsidRPr="5A53DA65">
              <w:rPr>
                <w:rFonts w:ascii="Calibri" w:hAnsi="Calibri" w:cs="Calibri"/>
                <w:sz w:val="24"/>
                <w:szCs w:val="24"/>
              </w:rPr>
              <w:t>Conclusion</w:t>
            </w:r>
          </w:p>
        </w:tc>
      </w:tr>
      <w:tr w:rsidR="00F424C2" w:rsidRPr="001C0889" w14:paraId="5CCAF38A" w14:textId="77777777" w:rsidTr="3C645FF0">
        <w:tc>
          <w:tcPr>
            <w:tcW w:w="4508" w:type="dxa"/>
          </w:tcPr>
          <w:p w14:paraId="1E6CD6CE" w14:textId="6871C8D1" w:rsidR="00F424C2" w:rsidRPr="002078E0" w:rsidRDefault="04A109FD" w:rsidP="00E85F51">
            <w:pPr>
              <w:spacing w:line="360" w:lineRule="auto"/>
              <w:contextualSpacing/>
              <w:rPr>
                <w:rFonts w:ascii="Calibri" w:hAnsi="Calibri" w:cs="Calibri"/>
                <w:sz w:val="24"/>
                <w:szCs w:val="24"/>
              </w:rPr>
            </w:pPr>
            <w:r w:rsidRPr="002078E0">
              <w:rPr>
                <w:rFonts w:ascii="Calibri" w:hAnsi="Calibri" w:cs="Calibri"/>
                <w:sz w:val="24"/>
                <w:szCs w:val="24"/>
              </w:rPr>
              <w:t>B269482</w:t>
            </w:r>
          </w:p>
        </w:tc>
        <w:tc>
          <w:tcPr>
            <w:tcW w:w="4508" w:type="dxa"/>
          </w:tcPr>
          <w:p w14:paraId="6E8DC332" w14:textId="5E2E74E5" w:rsidR="00F424C2" w:rsidRPr="002078E0" w:rsidRDefault="04A109FD" w:rsidP="120471C4">
            <w:pPr>
              <w:pStyle w:val="ListParagraph"/>
              <w:numPr>
                <w:ilvl w:val="0"/>
                <w:numId w:val="1"/>
              </w:numPr>
              <w:spacing w:line="360" w:lineRule="auto"/>
              <w:rPr>
                <w:rFonts w:ascii="Calibri" w:hAnsi="Calibri" w:cs="Calibri"/>
                <w:sz w:val="24"/>
                <w:szCs w:val="24"/>
              </w:rPr>
            </w:pPr>
            <w:r w:rsidRPr="002078E0">
              <w:rPr>
                <w:rFonts w:ascii="Calibri" w:hAnsi="Calibri" w:cs="Calibri"/>
                <w:sz w:val="24"/>
                <w:szCs w:val="24"/>
              </w:rPr>
              <w:t>Fieldwork</w:t>
            </w:r>
          </w:p>
          <w:p w14:paraId="6B6BD775" w14:textId="6EB8C972" w:rsidR="00F424C2" w:rsidRPr="002078E0" w:rsidRDefault="04A109FD" w:rsidP="120471C4">
            <w:pPr>
              <w:pStyle w:val="ListParagraph"/>
              <w:numPr>
                <w:ilvl w:val="0"/>
                <w:numId w:val="1"/>
              </w:numPr>
              <w:spacing w:line="360" w:lineRule="auto"/>
              <w:rPr>
                <w:rFonts w:ascii="Calibri" w:hAnsi="Calibri" w:cs="Calibri"/>
                <w:sz w:val="24"/>
                <w:szCs w:val="24"/>
              </w:rPr>
            </w:pPr>
            <w:r w:rsidRPr="002078E0">
              <w:rPr>
                <w:rFonts w:ascii="Calibri" w:hAnsi="Calibri" w:cs="Calibri"/>
                <w:sz w:val="24"/>
                <w:szCs w:val="24"/>
              </w:rPr>
              <w:t>Mapping</w:t>
            </w:r>
          </w:p>
          <w:p w14:paraId="5FA9FDE7" w14:textId="31244824" w:rsidR="68C6EDA3" w:rsidRDefault="68C6EDA3" w:rsidP="11618ABC">
            <w:pPr>
              <w:pStyle w:val="ListParagraph"/>
              <w:numPr>
                <w:ilvl w:val="0"/>
                <w:numId w:val="1"/>
              </w:numPr>
              <w:spacing w:line="360" w:lineRule="auto"/>
              <w:rPr>
                <w:rFonts w:ascii="Calibri" w:hAnsi="Calibri" w:cs="Calibri"/>
                <w:sz w:val="24"/>
                <w:szCs w:val="24"/>
              </w:rPr>
            </w:pPr>
            <w:r w:rsidRPr="73ED0BBB">
              <w:rPr>
                <w:rFonts w:ascii="Calibri" w:hAnsi="Calibri" w:cs="Calibri"/>
                <w:sz w:val="24"/>
                <w:szCs w:val="24"/>
              </w:rPr>
              <w:t>Metrics design</w:t>
            </w:r>
          </w:p>
          <w:p w14:paraId="4170A05A" w14:textId="5274B1DD" w:rsidR="00F424C2" w:rsidRPr="002078E0" w:rsidRDefault="04A109FD" w:rsidP="120471C4">
            <w:pPr>
              <w:pStyle w:val="ListParagraph"/>
              <w:numPr>
                <w:ilvl w:val="0"/>
                <w:numId w:val="1"/>
              </w:numPr>
              <w:spacing w:line="360" w:lineRule="auto"/>
              <w:rPr>
                <w:rFonts w:ascii="Calibri" w:hAnsi="Calibri" w:cs="Calibri"/>
                <w:sz w:val="24"/>
                <w:szCs w:val="24"/>
              </w:rPr>
            </w:pPr>
            <w:r w:rsidRPr="002078E0">
              <w:rPr>
                <w:rFonts w:ascii="Calibri" w:hAnsi="Calibri" w:cs="Calibri"/>
                <w:sz w:val="24"/>
                <w:szCs w:val="24"/>
              </w:rPr>
              <w:t>Methodology</w:t>
            </w:r>
          </w:p>
          <w:p w14:paraId="50796956" w14:textId="1D9B939C" w:rsidR="00F424C2" w:rsidRPr="002078E0" w:rsidRDefault="04A109FD" w:rsidP="120471C4">
            <w:pPr>
              <w:pStyle w:val="ListParagraph"/>
              <w:numPr>
                <w:ilvl w:val="0"/>
                <w:numId w:val="1"/>
              </w:numPr>
              <w:spacing w:line="360" w:lineRule="auto"/>
              <w:rPr>
                <w:rFonts w:ascii="Calibri" w:hAnsi="Calibri" w:cs="Calibri"/>
                <w:sz w:val="24"/>
                <w:szCs w:val="24"/>
              </w:rPr>
            </w:pPr>
            <w:r w:rsidRPr="002078E0">
              <w:rPr>
                <w:rFonts w:ascii="Calibri" w:hAnsi="Calibri" w:cs="Calibri"/>
                <w:sz w:val="24"/>
                <w:szCs w:val="24"/>
              </w:rPr>
              <w:t>Results</w:t>
            </w:r>
          </w:p>
        </w:tc>
      </w:tr>
      <w:tr w:rsidR="00F424C2" w:rsidRPr="001C0889" w14:paraId="7A880D67" w14:textId="77777777" w:rsidTr="3C645FF0">
        <w:tc>
          <w:tcPr>
            <w:tcW w:w="4508" w:type="dxa"/>
          </w:tcPr>
          <w:p w14:paraId="70EDD32A" w14:textId="732D8D68" w:rsidR="00F424C2" w:rsidRPr="002078E0" w:rsidRDefault="58AECAAE" w:rsidP="00E85F51">
            <w:pPr>
              <w:spacing w:line="360" w:lineRule="auto"/>
              <w:contextualSpacing/>
              <w:rPr>
                <w:rFonts w:ascii="Calibri" w:hAnsi="Calibri" w:cs="Calibri"/>
                <w:sz w:val="24"/>
                <w:szCs w:val="24"/>
              </w:rPr>
            </w:pPr>
            <w:r w:rsidRPr="002078E0">
              <w:rPr>
                <w:rFonts w:ascii="Calibri" w:hAnsi="Calibri" w:cs="Calibri"/>
                <w:sz w:val="24"/>
                <w:szCs w:val="24"/>
              </w:rPr>
              <w:t>B</w:t>
            </w:r>
            <w:r w:rsidR="79C1E3BD" w:rsidRPr="002078E0">
              <w:rPr>
                <w:rFonts w:ascii="Calibri" w:hAnsi="Calibri" w:cs="Calibri"/>
                <w:sz w:val="24"/>
                <w:szCs w:val="24"/>
              </w:rPr>
              <w:t>263983</w:t>
            </w:r>
          </w:p>
        </w:tc>
        <w:tc>
          <w:tcPr>
            <w:tcW w:w="4508" w:type="dxa"/>
          </w:tcPr>
          <w:p w14:paraId="55004707" w14:textId="27EA18FE" w:rsidR="00F424C2" w:rsidRPr="002078E0" w:rsidRDefault="79C1E3BD" w:rsidP="0BACC869">
            <w:pPr>
              <w:pStyle w:val="ListParagraph"/>
              <w:numPr>
                <w:ilvl w:val="0"/>
                <w:numId w:val="11"/>
              </w:numPr>
              <w:spacing w:line="360" w:lineRule="auto"/>
              <w:rPr>
                <w:rFonts w:ascii="Calibri" w:hAnsi="Calibri" w:cs="Calibri"/>
                <w:sz w:val="24"/>
                <w:szCs w:val="24"/>
              </w:rPr>
            </w:pPr>
            <w:r w:rsidRPr="002078E0">
              <w:rPr>
                <w:rFonts w:ascii="Calibri" w:hAnsi="Calibri" w:cs="Calibri"/>
                <w:sz w:val="24"/>
                <w:szCs w:val="24"/>
              </w:rPr>
              <w:t>Literature review sources</w:t>
            </w:r>
          </w:p>
          <w:p w14:paraId="4BFA2FF7" w14:textId="21BC653F" w:rsidR="00F424C2" w:rsidRPr="002078E0" w:rsidRDefault="79C1E3BD" w:rsidP="0BACC869">
            <w:pPr>
              <w:pStyle w:val="ListParagraph"/>
              <w:numPr>
                <w:ilvl w:val="0"/>
                <w:numId w:val="11"/>
              </w:numPr>
              <w:spacing w:line="360" w:lineRule="auto"/>
              <w:rPr>
                <w:rFonts w:ascii="Calibri" w:hAnsi="Calibri" w:cs="Calibri"/>
                <w:sz w:val="24"/>
                <w:szCs w:val="24"/>
              </w:rPr>
            </w:pPr>
            <w:r w:rsidRPr="002078E0">
              <w:rPr>
                <w:rFonts w:ascii="Calibri" w:hAnsi="Calibri" w:cs="Calibri"/>
                <w:sz w:val="24"/>
                <w:szCs w:val="24"/>
              </w:rPr>
              <w:t>Literature review</w:t>
            </w:r>
          </w:p>
          <w:p w14:paraId="394DD92F" w14:textId="09464371" w:rsidR="00F424C2" w:rsidRPr="002078E0" w:rsidRDefault="79C1E3BD" w:rsidP="0BACC869">
            <w:pPr>
              <w:pStyle w:val="ListParagraph"/>
              <w:numPr>
                <w:ilvl w:val="0"/>
                <w:numId w:val="11"/>
              </w:numPr>
              <w:spacing w:line="360" w:lineRule="auto"/>
              <w:rPr>
                <w:rFonts w:ascii="Calibri" w:hAnsi="Calibri" w:cs="Calibri"/>
                <w:sz w:val="24"/>
                <w:szCs w:val="24"/>
              </w:rPr>
            </w:pPr>
            <w:r w:rsidRPr="002078E0">
              <w:rPr>
                <w:rFonts w:ascii="Calibri" w:hAnsi="Calibri" w:cs="Calibri"/>
                <w:sz w:val="24"/>
                <w:szCs w:val="24"/>
              </w:rPr>
              <w:t>Fieldwork</w:t>
            </w:r>
          </w:p>
          <w:p w14:paraId="059FEBC3" w14:textId="26D9BD1D" w:rsidR="00F424C2" w:rsidRDefault="06A936B9" w:rsidP="0BACC869">
            <w:pPr>
              <w:pStyle w:val="ListParagraph"/>
              <w:numPr>
                <w:ilvl w:val="0"/>
                <w:numId w:val="11"/>
              </w:numPr>
              <w:spacing w:line="360" w:lineRule="auto"/>
              <w:rPr>
                <w:rFonts w:ascii="Calibri" w:hAnsi="Calibri" w:cs="Calibri"/>
                <w:sz w:val="24"/>
                <w:szCs w:val="24"/>
              </w:rPr>
            </w:pPr>
            <w:r w:rsidRPr="391C70A9">
              <w:rPr>
                <w:rFonts w:ascii="Calibri" w:hAnsi="Calibri" w:cs="Calibri"/>
                <w:sz w:val="24"/>
                <w:szCs w:val="24"/>
              </w:rPr>
              <w:t>SQL</w:t>
            </w:r>
            <w:r w:rsidR="4681BAAC" w:rsidRPr="391C70A9">
              <w:rPr>
                <w:rFonts w:ascii="Calibri" w:hAnsi="Calibri" w:cs="Calibri"/>
                <w:sz w:val="24"/>
                <w:szCs w:val="24"/>
              </w:rPr>
              <w:t xml:space="preserve"> E-R Model</w:t>
            </w:r>
          </w:p>
          <w:p w14:paraId="048D8390" w14:textId="32C9A104" w:rsidR="000250BB" w:rsidRDefault="000250BB" w:rsidP="0BACC869">
            <w:pPr>
              <w:pStyle w:val="ListParagraph"/>
              <w:numPr>
                <w:ilvl w:val="0"/>
                <w:numId w:val="11"/>
              </w:numPr>
              <w:spacing w:line="360" w:lineRule="auto"/>
              <w:rPr>
                <w:rFonts w:ascii="Calibri" w:hAnsi="Calibri" w:cs="Calibri"/>
                <w:sz w:val="24"/>
                <w:szCs w:val="24"/>
              </w:rPr>
            </w:pPr>
            <w:r>
              <w:rPr>
                <w:rFonts w:ascii="Calibri" w:hAnsi="Calibri" w:cs="Calibri"/>
                <w:sz w:val="24"/>
                <w:szCs w:val="24"/>
              </w:rPr>
              <w:t>Presentation</w:t>
            </w:r>
          </w:p>
          <w:p w14:paraId="199F860E" w14:textId="152AF12E" w:rsidR="00E068DB" w:rsidRPr="002078E0" w:rsidRDefault="00E068DB" w:rsidP="0BACC869">
            <w:pPr>
              <w:pStyle w:val="ListParagraph"/>
              <w:numPr>
                <w:ilvl w:val="0"/>
                <w:numId w:val="11"/>
              </w:numPr>
              <w:spacing w:line="360" w:lineRule="auto"/>
              <w:rPr>
                <w:rFonts w:ascii="Calibri" w:hAnsi="Calibri" w:cs="Calibri"/>
                <w:sz w:val="24"/>
                <w:szCs w:val="24"/>
              </w:rPr>
            </w:pPr>
            <w:r>
              <w:rPr>
                <w:rFonts w:ascii="Calibri" w:hAnsi="Calibri" w:cs="Calibri"/>
                <w:sz w:val="24"/>
                <w:szCs w:val="24"/>
              </w:rPr>
              <w:lastRenderedPageBreak/>
              <w:t>Report editor</w:t>
            </w:r>
          </w:p>
          <w:p w14:paraId="49C63493" w14:textId="6117A368" w:rsidR="7854DC8E" w:rsidRDefault="7854DC8E" w:rsidP="231599DC">
            <w:pPr>
              <w:pStyle w:val="ListParagraph"/>
              <w:numPr>
                <w:ilvl w:val="0"/>
                <w:numId w:val="11"/>
              </w:numPr>
              <w:spacing w:line="360" w:lineRule="auto"/>
              <w:rPr>
                <w:rFonts w:ascii="Calibri" w:hAnsi="Calibri" w:cs="Calibri"/>
                <w:sz w:val="24"/>
                <w:szCs w:val="24"/>
              </w:rPr>
            </w:pPr>
            <w:r w:rsidRPr="231599DC">
              <w:rPr>
                <w:rFonts w:ascii="Calibri" w:hAnsi="Calibri" w:cs="Calibri"/>
                <w:sz w:val="24"/>
                <w:szCs w:val="24"/>
              </w:rPr>
              <w:t>Gantt chart reflection</w:t>
            </w:r>
          </w:p>
          <w:p w14:paraId="6ECAF0E2" w14:textId="6422C0A3" w:rsidR="00F424C2" w:rsidRPr="002078E0" w:rsidRDefault="79C1E3BD" w:rsidP="0BACC869">
            <w:pPr>
              <w:pStyle w:val="ListParagraph"/>
              <w:numPr>
                <w:ilvl w:val="0"/>
                <w:numId w:val="11"/>
              </w:numPr>
              <w:spacing w:line="360" w:lineRule="auto"/>
              <w:rPr>
                <w:rFonts w:ascii="Calibri" w:hAnsi="Calibri" w:cs="Calibri"/>
                <w:sz w:val="24"/>
                <w:szCs w:val="24"/>
              </w:rPr>
            </w:pPr>
            <w:r w:rsidRPr="002078E0">
              <w:rPr>
                <w:rFonts w:ascii="Calibri" w:hAnsi="Calibri" w:cs="Calibri"/>
                <w:sz w:val="24"/>
                <w:szCs w:val="24"/>
              </w:rPr>
              <w:t>Project Manager/chairperson</w:t>
            </w:r>
          </w:p>
        </w:tc>
      </w:tr>
      <w:tr w:rsidR="00F424C2" w:rsidRPr="001C0889" w14:paraId="3F01FA74" w14:textId="77777777" w:rsidTr="3C645FF0">
        <w:tc>
          <w:tcPr>
            <w:tcW w:w="4508" w:type="dxa"/>
          </w:tcPr>
          <w:p w14:paraId="507719A2" w14:textId="67C4A850" w:rsidR="00F424C2" w:rsidRPr="002078E0" w:rsidRDefault="4EC0F775" w:rsidP="00E85F51">
            <w:pPr>
              <w:spacing w:line="360" w:lineRule="auto"/>
              <w:contextualSpacing/>
              <w:rPr>
                <w:rFonts w:ascii="Calibri" w:hAnsi="Calibri" w:cs="Calibri"/>
                <w:sz w:val="24"/>
                <w:szCs w:val="24"/>
              </w:rPr>
            </w:pPr>
            <w:r w:rsidRPr="2CF45C48">
              <w:rPr>
                <w:rFonts w:ascii="Calibri" w:hAnsi="Calibri" w:cs="Calibri"/>
                <w:sz w:val="24"/>
                <w:szCs w:val="24"/>
              </w:rPr>
              <w:lastRenderedPageBreak/>
              <w:t>B263126</w:t>
            </w:r>
          </w:p>
        </w:tc>
        <w:tc>
          <w:tcPr>
            <w:tcW w:w="4508" w:type="dxa"/>
          </w:tcPr>
          <w:p w14:paraId="6DC13F18" w14:textId="40715CCC" w:rsidR="00F424C2" w:rsidRPr="002078E0" w:rsidRDefault="4EC0F775" w:rsidP="7AB9C0A9">
            <w:pPr>
              <w:pStyle w:val="ListParagraph"/>
              <w:numPr>
                <w:ilvl w:val="0"/>
                <w:numId w:val="14"/>
              </w:numPr>
              <w:spacing w:line="360" w:lineRule="auto"/>
              <w:rPr>
                <w:rFonts w:ascii="Calibri" w:hAnsi="Calibri" w:cs="Calibri"/>
                <w:sz w:val="24"/>
                <w:szCs w:val="24"/>
              </w:rPr>
            </w:pPr>
            <w:r w:rsidRPr="2CF45C48">
              <w:rPr>
                <w:rFonts w:ascii="Calibri" w:hAnsi="Calibri" w:cs="Calibri"/>
                <w:sz w:val="24"/>
                <w:szCs w:val="24"/>
              </w:rPr>
              <w:t>Fieldwork</w:t>
            </w:r>
          </w:p>
          <w:p w14:paraId="3ACAE54A" w14:textId="72AD13E3" w:rsidR="00F424C2" w:rsidRPr="002078E0" w:rsidRDefault="4EC0F775" w:rsidP="7AB9C0A9">
            <w:pPr>
              <w:pStyle w:val="ListParagraph"/>
              <w:numPr>
                <w:ilvl w:val="0"/>
                <w:numId w:val="14"/>
              </w:numPr>
              <w:spacing w:line="360" w:lineRule="auto"/>
              <w:rPr>
                <w:rFonts w:ascii="Calibri" w:hAnsi="Calibri" w:cs="Calibri"/>
                <w:sz w:val="24"/>
                <w:szCs w:val="24"/>
              </w:rPr>
            </w:pPr>
            <w:r w:rsidRPr="63960E65">
              <w:rPr>
                <w:rFonts w:ascii="Calibri" w:hAnsi="Calibri" w:cs="Calibri"/>
                <w:sz w:val="24"/>
                <w:szCs w:val="24"/>
              </w:rPr>
              <w:t xml:space="preserve">Methodology </w:t>
            </w:r>
            <w:r w:rsidRPr="29F95A75">
              <w:rPr>
                <w:rFonts w:ascii="Calibri" w:hAnsi="Calibri" w:cs="Calibri"/>
                <w:sz w:val="24"/>
                <w:szCs w:val="24"/>
              </w:rPr>
              <w:t>design</w:t>
            </w:r>
          </w:p>
          <w:p w14:paraId="3C927796" w14:textId="5D6C8693" w:rsidR="00F424C2" w:rsidRPr="002078E0" w:rsidRDefault="4EC0F775" w:rsidP="7AB9C0A9">
            <w:pPr>
              <w:pStyle w:val="ListParagraph"/>
              <w:numPr>
                <w:ilvl w:val="0"/>
                <w:numId w:val="14"/>
              </w:numPr>
              <w:spacing w:line="360" w:lineRule="auto"/>
              <w:rPr>
                <w:rFonts w:ascii="Calibri" w:hAnsi="Calibri" w:cs="Calibri"/>
                <w:sz w:val="24"/>
                <w:szCs w:val="24"/>
              </w:rPr>
            </w:pPr>
            <w:r w:rsidRPr="29F95A75">
              <w:rPr>
                <w:rFonts w:ascii="Calibri" w:hAnsi="Calibri" w:cs="Calibri"/>
                <w:sz w:val="24"/>
                <w:szCs w:val="24"/>
              </w:rPr>
              <w:t>Presentation slides</w:t>
            </w:r>
          </w:p>
          <w:p w14:paraId="4CD6C368" w14:textId="6992F2D4" w:rsidR="00F424C2" w:rsidRPr="002078E0" w:rsidRDefault="4EC0F775" w:rsidP="7AB9C0A9">
            <w:pPr>
              <w:pStyle w:val="ListParagraph"/>
              <w:numPr>
                <w:ilvl w:val="0"/>
                <w:numId w:val="14"/>
              </w:numPr>
              <w:spacing w:line="360" w:lineRule="auto"/>
              <w:rPr>
                <w:rFonts w:ascii="Calibri" w:hAnsi="Calibri" w:cs="Calibri"/>
                <w:sz w:val="24"/>
                <w:szCs w:val="24"/>
              </w:rPr>
            </w:pPr>
            <w:r w:rsidRPr="29F95A75">
              <w:rPr>
                <w:rFonts w:ascii="Calibri" w:hAnsi="Calibri" w:cs="Calibri"/>
                <w:sz w:val="24"/>
                <w:szCs w:val="24"/>
              </w:rPr>
              <w:t>Presentation</w:t>
            </w:r>
          </w:p>
          <w:p w14:paraId="5A01033D" w14:textId="24961445" w:rsidR="00F424C2" w:rsidRPr="002078E0" w:rsidRDefault="4EC0F775" w:rsidP="7AB9C0A9">
            <w:pPr>
              <w:pStyle w:val="ListParagraph"/>
              <w:numPr>
                <w:ilvl w:val="0"/>
                <w:numId w:val="14"/>
              </w:numPr>
              <w:spacing w:line="360" w:lineRule="auto"/>
              <w:rPr>
                <w:rFonts w:ascii="Calibri" w:hAnsi="Calibri" w:cs="Calibri"/>
                <w:sz w:val="24"/>
                <w:szCs w:val="24"/>
              </w:rPr>
            </w:pPr>
            <w:r w:rsidRPr="29F95A75">
              <w:rPr>
                <w:rFonts w:ascii="Calibri" w:hAnsi="Calibri" w:cs="Calibri"/>
                <w:sz w:val="24"/>
                <w:szCs w:val="24"/>
              </w:rPr>
              <w:t>Analysis</w:t>
            </w:r>
          </w:p>
          <w:p w14:paraId="075AE3A6" w14:textId="6B38BADF" w:rsidR="00F424C2" w:rsidRPr="002078E0" w:rsidRDefault="4EC0F775" w:rsidP="7AB9C0A9">
            <w:pPr>
              <w:pStyle w:val="ListParagraph"/>
              <w:numPr>
                <w:ilvl w:val="0"/>
                <w:numId w:val="14"/>
              </w:numPr>
              <w:spacing w:line="360" w:lineRule="auto"/>
              <w:rPr>
                <w:rFonts w:ascii="Calibri" w:hAnsi="Calibri" w:cs="Calibri"/>
                <w:sz w:val="24"/>
                <w:szCs w:val="24"/>
              </w:rPr>
            </w:pPr>
            <w:r w:rsidRPr="66B87C7B">
              <w:rPr>
                <w:rFonts w:ascii="Calibri" w:hAnsi="Calibri" w:cs="Calibri"/>
                <w:sz w:val="24"/>
                <w:szCs w:val="24"/>
              </w:rPr>
              <w:t>Results</w:t>
            </w:r>
          </w:p>
          <w:p w14:paraId="720BE92B" w14:textId="74CF2C4E" w:rsidR="00F424C2" w:rsidRPr="002078E0" w:rsidRDefault="4EC0F775" w:rsidP="7AB9C0A9">
            <w:pPr>
              <w:pStyle w:val="ListParagraph"/>
              <w:numPr>
                <w:ilvl w:val="0"/>
                <w:numId w:val="14"/>
              </w:numPr>
              <w:spacing w:line="360" w:lineRule="auto"/>
              <w:rPr>
                <w:rFonts w:ascii="Calibri" w:hAnsi="Calibri" w:cs="Calibri"/>
                <w:sz w:val="24"/>
                <w:szCs w:val="24"/>
              </w:rPr>
            </w:pPr>
            <w:r w:rsidRPr="71F43288">
              <w:rPr>
                <w:rFonts w:ascii="Calibri" w:hAnsi="Calibri" w:cs="Calibri"/>
                <w:sz w:val="24"/>
                <w:szCs w:val="24"/>
              </w:rPr>
              <w:t>Report contribution</w:t>
            </w:r>
          </w:p>
          <w:p w14:paraId="041F4761" w14:textId="16E6DBF4" w:rsidR="00F424C2" w:rsidRPr="002078E0" w:rsidRDefault="4EC0F775" w:rsidP="7AB9C0A9">
            <w:pPr>
              <w:pStyle w:val="ListParagraph"/>
              <w:numPr>
                <w:ilvl w:val="0"/>
                <w:numId w:val="14"/>
              </w:numPr>
              <w:spacing w:line="360" w:lineRule="auto"/>
              <w:rPr>
                <w:rFonts w:ascii="Calibri" w:hAnsi="Calibri" w:cs="Calibri"/>
                <w:sz w:val="24"/>
                <w:szCs w:val="24"/>
              </w:rPr>
            </w:pPr>
            <w:r w:rsidRPr="71F43288">
              <w:rPr>
                <w:rFonts w:ascii="Calibri" w:hAnsi="Calibri" w:cs="Calibri"/>
                <w:sz w:val="24"/>
                <w:szCs w:val="24"/>
              </w:rPr>
              <w:t>Gantt chart</w:t>
            </w:r>
          </w:p>
        </w:tc>
      </w:tr>
      <w:tr w:rsidR="00F424C2" w:rsidRPr="001C0889" w14:paraId="4F4FE649" w14:textId="77777777" w:rsidTr="3C645FF0">
        <w:tc>
          <w:tcPr>
            <w:tcW w:w="4508" w:type="dxa"/>
          </w:tcPr>
          <w:p w14:paraId="49F2000B" w14:textId="17D4C9AE" w:rsidR="00F424C2" w:rsidRPr="002078E0" w:rsidRDefault="74594831" w:rsidP="00E85F51">
            <w:pPr>
              <w:spacing w:line="360" w:lineRule="auto"/>
              <w:contextualSpacing/>
              <w:rPr>
                <w:rFonts w:ascii="Calibri" w:hAnsi="Calibri" w:cs="Calibri"/>
                <w:sz w:val="24"/>
                <w:szCs w:val="24"/>
              </w:rPr>
            </w:pPr>
            <w:r w:rsidRPr="29F95A75">
              <w:rPr>
                <w:rFonts w:ascii="Calibri" w:hAnsi="Calibri" w:cs="Calibri"/>
                <w:sz w:val="24"/>
                <w:szCs w:val="24"/>
              </w:rPr>
              <w:t>B271000</w:t>
            </w:r>
          </w:p>
        </w:tc>
        <w:tc>
          <w:tcPr>
            <w:tcW w:w="4508" w:type="dxa"/>
          </w:tcPr>
          <w:p w14:paraId="07C1289C" w14:textId="19F921F3" w:rsidR="00F424C2" w:rsidRPr="002078E0" w:rsidRDefault="74594831" w:rsidP="23DB2477">
            <w:pPr>
              <w:numPr>
                <w:ilvl w:val="0"/>
                <w:numId w:val="19"/>
              </w:numPr>
              <w:spacing w:line="360" w:lineRule="auto"/>
              <w:contextualSpacing/>
              <w:rPr>
                <w:rFonts w:ascii="Calibri" w:hAnsi="Calibri" w:cs="Calibri"/>
                <w:sz w:val="24"/>
                <w:szCs w:val="24"/>
              </w:rPr>
            </w:pPr>
            <w:r w:rsidRPr="231599DC">
              <w:rPr>
                <w:rFonts w:ascii="Calibri" w:hAnsi="Calibri" w:cs="Calibri"/>
                <w:sz w:val="24"/>
                <w:szCs w:val="24"/>
              </w:rPr>
              <w:t>Fieldwork</w:t>
            </w:r>
          </w:p>
          <w:p w14:paraId="24483339" w14:textId="2791C9BA" w:rsidR="00F424C2" w:rsidRPr="002078E0" w:rsidRDefault="2639F334" w:rsidP="23DB2477">
            <w:pPr>
              <w:numPr>
                <w:ilvl w:val="0"/>
                <w:numId w:val="18"/>
              </w:numPr>
              <w:spacing w:line="360" w:lineRule="auto"/>
              <w:contextualSpacing/>
              <w:rPr>
                <w:rFonts w:ascii="Calibri" w:hAnsi="Calibri" w:cs="Calibri"/>
                <w:sz w:val="24"/>
                <w:szCs w:val="24"/>
              </w:rPr>
            </w:pPr>
            <w:r w:rsidRPr="231599DC">
              <w:rPr>
                <w:rFonts w:ascii="Calibri" w:hAnsi="Calibri" w:cs="Calibri"/>
                <w:sz w:val="24"/>
                <w:szCs w:val="24"/>
              </w:rPr>
              <w:t>Map digiti</w:t>
            </w:r>
            <w:r w:rsidR="36859EB7" w:rsidRPr="231599DC">
              <w:rPr>
                <w:rFonts w:ascii="Calibri" w:hAnsi="Calibri" w:cs="Calibri"/>
                <w:sz w:val="24"/>
                <w:szCs w:val="24"/>
              </w:rPr>
              <w:t>s</w:t>
            </w:r>
            <w:r w:rsidRPr="231599DC">
              <w:rPr>
                <w:rFonts w:ascii="Calibri" w:hAnsi="Calibri" w:cs="Calibri"/>
                <w:sz w:val="24"/>
                <w:szCs w:val="24"/>
              </w:rPr>
              <w:t>ation</w:t>
            </w:r>
          </w:p>
          <w:p w14:paraId="6E81EC59" w14:textId="4535F60C" w:rsidR="1BC55A9D" w:rsidRDefault="73F3349D" w:rsidP="0AAE2D28">
            <w:pPr>
              <w:numPr>
                <w:ilvl w:val="0"/>
                <w:numId w:val="18"/>
              </w:numPr>
              <w:spacing w:line="360" w:lineRule="auto"/>
              <w:contextualSpacing/>
              <w:rPr>
                <w:rFonts w:ascii="Calibri" w:hAnsi="Calibri" w:cs="Calibri"/>
                <w:sz w:val="24"/>
                <w:szCs w:val="24"/>
              </w:rPr>
            </w:pPr>
            <w:r w:rsidRPr="231599DC">
              <w:rPr>
                <w:rFonts w:ascii="Calibri" w:hAnsi="Calibri" w:cs="Calibri"/>
                <w:sz w:val="24"/>
                <w:szCs w:val="24"/>
              </w:rPr>
              <w:t>Quantifying greenspaces</w:t>
            </w:r>
          </w:p>
          <w:p w14:paraId="7CC02C15" w14:textId="4EDF82BE" w:rsidR="00F424C2" w:rsidRPr="002078E0" w:rsidRDefault="74594831" w:rsidP="23DB2477">
            <w:pPr>
              <w:numPr>
                <w:ilvl w:val="0"/>
                <w:numId w:val="17"/>
              </w:numPr>
              <w:spacing w:line="360" w:lineRule="auto"/>
              <w:contextualSpacing/>
              <w:rPr>
                <w:rFonts w:ascii="Calibri" w:hAnsi="Calibri" w:cs="Calibri"/>
                <w:sz w:val="24"/>
                <w:szCs w:val="24"/>
              </w:rPr>
            </w:pPr>
            <w:r w:rsidRPr="231599DC">
              <w:rPr>
                <w:rFonts w:ascii="Calibri" w:hAnsi="Calibri" w:cs="Calibri"/>
                <w:sz w:val="24"/>
                <w:szCs w:val="24"/>
              </w:rPr>
              <w:t>Database development and queries</w:t>
            </w:r>
          </w:p>
          <w:p w14:paraId="1EC9FE15" w14:textId="08FDAB00" w:rsidR="00F424C2" w:rsidRPr="002078E0" w:rsidRDefault="74594831" w:rsidP="23DB2477">
            <w:pPr>
              <w:numPr>
                <w:ilvl w:val="0"/>
                <w:numId w:val="16"/>
              </w:numPr>
              <w:spacing w:line="360" w:lineRule="auto"/>
              <w:contextualSpacing/>
              <w:rPr>
                <w:rFonts w:ascii="Calibri" w:hAnsi="Calibri" w:cs="Calibri"/>
                <w:sz w:val="24"/>
                <w:szCs w:val="24"/>
              </w:rPr>
            </w:pPr>
            <w:r w:rsidRPr="231599DC">
              <w:rPr>
                <w:rFonts w:ascii="Calibri" w:hAnsi="Calibri" w:cs="Calibri"/>
                <w:sz w:val="24"/>
                <w:szCs w:val="24"/>
              </w:rPr>
              <w:t>Methodology</w:t>
            </w:r>
          </w:p>
          <w:p w14:paraId="68551974" w14:textId="3F807207" w:rsidR="00F424C2" w:rsidRPr="002078E0" w:rsidRDefault="0F096126" w:rsidP="23DB2477">
            <w:pPr>
              <w:numPr>
                <w:ilvl w:val="0"/>
                <w:numId w:val="15"/>
              </w:numPr>
              <w:spacing w:line="360" w:lineRule="auto"/>
              <w:contextualSpacing/>
              <w:rPr>
                <w:rFonts w:ascii="Calibri" w:hAnsi="Calibri" w:cs="Calibri"/>
                <w:sz w:val="24"/>
                <w:szCs w:val="24"/>
              </w:rPr>
            </w:pPr>
            <w:r w:rsidRPr="72DF9382">
              <w:rPr>
                <w:rFonts w:ascii="Calibri" w:hAnsi="Calibri" w:cs="Calibri"/>
                <w:sz w:val="24"/>
                <w:szCs w:val="24"/>
              </w:rPr>
              <w:t>Results</w:t>
            </w:r>
          </w:p>
          <w:p w14:paraId="63F87FE8" w14:textId="3D7D5E34" w:rsidR="00F424C2" w:rsidRPr="002078E0" w:rsidRDefault="74594831" w:rsidP="23DB2477">
            <w:pPr>
              <w:numPr>
                <w:ilvl w:val="0"/>
                <w:numId w:val="15"/>
              </w:numPr>
              <w:spacing w:line="360" w:lineRule="auto"/>
              <w:contextualSpacing/>
              <w:rPr>
                <w:rFonts w:ascii="Calibri" w:hAnsi="Calibri" w:cs="Calibri"/>
                <w:sz w:val="24"/>
                <w:szCs w:val="24"/>
              </w:rPr>
            </w:pPr>
            <w:r w:rsidRPr="231599DC">
              <w:rPr>
                <w:rFonts w:ascii="Calibri" w:hAnsi="Calibri" w:cs="Calibri"/>
                <w:sz w:val="24"/>
                <w:szCs w:val="24"/>
              </w:rPr>
              <w:t>Abstract</w:t>
            </w:r>
          </w:p>
        </w:tc>
      </w:tr>
    </w:tbl>
    <w:p w14:paraId="38D93D07" w14:textId="77777777" w:rsidR="00375D93" w:rsidRPr="001C0889" w:rsidRDefault="00375D93" w:rsidP="00E85F51">
      <w:pPr>
        <w:spacing w:line="360" w:lineRule="auto"/>
        <w:contextualSpacing/>
        <w:rPr>
          <w:rFonts w:ascii="Calibri" w:hAnsi="Calibri" w:cs="Calibri"/>
        </w:rPr>
      </w:pPr>
    </w:p>
    <w:p w14:paraId="4B0987F9" w14:textId="003DC27A" w:rsidR="00445FAA" w:rsidRPr="001C0889" w:rsidRDefault="002078E0" w:rsidP="00F56FEB">
      <w:pPr>
        <w:pStyle w:val="Heading1"/>
        <w:rPr>
          <w:rFonts w:ascii="Calibri" w:hAnsi="Calibri" w:cs="Calibri"/>
          <w:color w:val="auto"/>
          <w:sz w:val="32"/>
          <w:szCs w:val="32"/>
        </w:rPr>
      </w:pPr>
      <w:r>
        <w:rPr>
          <w:rFonts w:ascii="Calibri" w:hAnsi="Calibri" w:cs="Calibri"/>
          <w:color w:val="auto"/>
          <w:sz w:val="32"/>
          <w:szCs w:val="32"/>
        </w:rPr>
        <w:br w:type="column"/>
      </w:r>
      <w:bookmarkStart w:id="66" w:name="_Toc183695622"/>
      <w:bookmarkStart w:id="67" w:name="_Toc184303196"/>
      <w:r w:rsidR="00926C82" w:rsidRPr="001C0889">
        <w:rPr>
          <w:rFonts w:ascii="Calibri" w:hAnsi="Calibri" w:cs="Calibri"/>
          <w:color w:val="auto"/>
          <w:sz w:val="32"/>
          <w:szCs w:val="32"/>
        </w:rPr>
        <w:lastRenderedPageBreak/>
        <w:t xml:space="preserve">Appendix B: </w:t>
      </w:r>
      <w:r w:rsidR="000D129F" w:rsidRPr="001C0889">
        <w:rPr>
          <w:rFonts w:ascii="Calibri" w:hAnsi="Calibri" w:cs="Calibri"/>
          <w:color w:val="auto"/>
          <w:sz w:val="32"/>
          <w:szCs w:val="32"/>
        </w:rPr>
        <w:t>Oracle E-R Model</w:t>
      </w:r>
      <w:commentRangeStart w:id="68"/>
      <w:commentRangeEnd w:id="68"/>
      <w:r w:rsidR="00A06F81">
        <w:rPr>
          <w:rStyle w:val="CommentReference"/>
        </w:rPr>
        <w:commentReference w:id="68"/>
      </w:r>
      <w:bookmarkEnd w:id="66"/>
      <w:bookmarkEnd w:id="67"/>
    </w:p>
    <w:commentRangeStart w:id="69"/>
    <w:p w14:paraId="09CF7F5D" w14:textId="06A2F7D7" w:rsidR="04332094" w:rsidRPr="001C0889" w:rsidRDefault="04332094" w:rsidP="0BACC869">
      <w:pPr>
        <w:contextualSpacing/>
        <w:rPr>
          <w:rFonts w:ascii="Calibri" w:hAnsi="Calibri" w:cs="Calibri"/>
        </w:rPr>
      </w:pPr>
      <w:r w:rsidRPr="001C0889">
        <w:rPr>
          <w:rFonts w:ascii="Calibri" w:hAnsi="Calibri" w:cs="Calibri"/>
          <w:noProof/>
        </w:rPr>
        <mc:AlternateContent>
          <mc:Choice Requires="wpg">
            <w:drawing>
              <wp:inline distT="0" distB="0" distL="0" distR="0" wp14:anchorId="2651F0F1" wp14:editId="629B6A23">
                <wp:extent cx="5899150" cy="4055745"/>
                <wp:effectExtent l="0" t="0" r="44450" b="20955"/>
                <wp:docPr id="526961791" name="Group 1"/>
                <wp:cNvGraphicFramePr/>
                <a:graphic xmlns:a="http://schemas.openxmlformats.org/drawingml/2006/main">
                  <a:graphicData uri="http://schemas.microsoft.com/office/word/2010/wordprocessingGroup">
                    <wpg:wgp>
                      <wpg:cNvGrpSpPr/>
                      <wpg:grpSpPr>
                        <a:xfrm>
                          <a:off x="0" y="0"/>
                          <a:ext cx="5899150" cy="4055745"/>
                          <a:chOff x="0" y="0"/>
                          <a:chExt cx="5383531" cy="3817627"/>
                        </a:xfrm>
                      </wpg:grpSpPr>
                      <wps:wsp>
                        <wps:cNvPr id="930414030" name="Rectangle 930414030"/>
                        <wps:cNvSpPr/>
                        <wps:spPr>
                          <a:xfrm>
                            <a:off x="2362200" y="64286"/>
                            <a:ext cx="800100" cy="259048"/>
                          </a:xfrm>
                          <a:prstGeom prst="rect">
                            <a:avLst/>
                          </a:prstGeom>
                          <a:solidFill>
                            <a:schemeClr val="lt1"/>
                          </a:solidFill>
                          <a:ln>
                            <a:solidFill>
                              <a:srgbClr val="000000"/>
                            </a:solidFill>
                          </a:ln>
                        </wps:spPr>
                        <wps:txbx>
                          <w:txbxContent>
                            <w:p w14:paraId="5F940227"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Basic Info</w:t>
                              </w:r>
                            </w:p>
                          </w:txbxContent>
                        </wps:txbx>
                        <wps:bodyPr anchor="t"/>
                      </wps:wsp>
                      <wps:wsp>
                        <wps:cNvPr id="1637137114" name="Rectangle 1637137114"/>
                        <wps:cNvSpPr/>
                        <wps:spPr>
                          <a:xfrm>
                            <a:off x="0" y="1770957"/>
                            <a:ext cx="868681" cy="312381"/>
                          </a:xfrm>
                          <a:prstGeom prst="rect">
                            <a:avLst/>
                          </a:prstGeom>
                          <a:solidFill>
                            <a:schemeClr val="lt1"/>
                          </a:solidFill>
                          <a:ln>
                            <a:solidFill>
                              <a:srgbClr val="000000"/>
                            </a:solidFill>
                          </a:ln>
                        </wps:spPr>
                        <wps:txbx>
                          <w:txbxContent>
                            <w:p w14:paraId="3C226BAC"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Scoring Info</w:t>
                              </w:r>
                            </w:p>
                          </w:txbxContent>
                        </wps:txbx>
                        <wps:bodyPr anchor="t"/>
                      </wps:wsp>
                      <wps:wsp>
                        <wps:cNvPr id="1776821613" name="Rectangle 1776821613"/>
                        <wps:cNvSpPr/>
                        <wps:spPr>
                          <a:xfrm>
                            <a:off x="2125981" y="1877623"/>
                            <a:ext cx="1120140" cy="327620"/>
                          </a:xfrm>
                          <a:prstGeom prst="rect">
                            <a:avLst/>
                          </a:prstGeom>
                          <a:solidFill>
                            <a:schemeClr val="lt1"/>
                          </a:solidFill>
                          <a:ln>
                            <a:solidFill>
                              <a:srgbClr val="000000"/>
                            </a:solidFill>
                          </a:ln>
                        </wps:spPr>
                        <wps:txbx>
                          <w:txbxContent>
                            <w:p w14:paraId="04BA1315"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Geography Info</w:t>
                              </w:r>
                            </w:p>
                          </w:txbxContent>
                        </wps:txbx>
                        <wps:bodyPr anchor="t"/>
                      </wps:wsp>
                      <wps:wsp>
                        <wps:cNvPr id="1713649769" name="Rectangle 1713649769"/>
                        <wps:cNvSpPr/>
                        <wps:spPr>
                          <a:xfrm>
                            <a:off x="4472942" y="1822860"/>
                            <a:ext cx="777240" cy="312380"/>
                          </a:xfrm>
                          <a:prstGeom prst="rect">
                            <a:avLst/>
                          </a:prstGeom>
                          <a:solidFill>
                            <a:schemeClr val="lt1"/>
                          </a:solidFill>
                          <a:ln>
                            <a:solidFill>
                              <a:srgbClr val="000000"/>
                            </a:solidFill>
                          </a:ln>
                        </wps:spPr>
                        <wps:txbx>
                          <w:txbxContent>
                            <w:p w14:paraId="1317EF6C"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Flood Info</w:t>
                              </w:r>
                            </w:p>
                          </w:txbxContent>
                        </wps:txbx>
                        <wps:bodyPr anchor="t"/>
                      </wps:wsp>
                      <wps:wsp>
                        <wps:cNvPr id="1113473395" name="Diamond 1113473395"/>
                        <wps:cNvSpPr/>
                        <wps:spPr>
                          <a:xfrm>
                            <a:off x="51435" y="779050"/>
                            <a:ext cx="765811" cy="460001"/>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434BF054" w14:textId="77777777" w:rsidR="00112110" w:rsidRDefault="00112110">
                              <w:pPr>
                                <w:spacing w:line="276" w:lineRule="auto"/>
                                <w:jc w:val="center"/>
                                <w:rPr>
                                  <w:rFonts w:eastAsia="Aptos" w:hAnsi="Aptos" w:cs="Aptos"/>
                                  <w:color w:val="000000"/>
                                  <w:kern w:val="0"/>
                                  <w:sz w:val="14"/>
                                  <w:szCs w:val="14"/>
                                  <w14:ligatures w14:val="none"/>
                                </w:rPr>
                              </w:pPr>
                              <w:r>
                                <w:rPr>
                                  <w:rFonts w:eastAsia="Aptos" w:hAnsi="Aptos" w:cs="Aptos"/>
                                  <w:color w:val="000000"/>
                                  <w:sz w:val="14"/>
                                  <w:szCs w:val="14"/>
                                </w:rPr>
                                <w:t>Has</w:t>
                              </w:r>
                            </w:p>
                          </w:txbxContent>
                        </wps:txbx>
                        <wps:bodyPr anchor="ctr"/>
                      </wps:wsp>
                      <wps:wsp>
                        <wps:cNvPr id="804067144" name="Diamond 804067144"/>
                        <wps:cNvSpPr/>
                        <wps:spPr>
                          <a:xfrm>
                            <a:off x="2270761" y="779050"/>
                            <a:ext cx="876301" cy="574286"/>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5884B600" w14:textId="77777777" w:rsidR="00112110" w:rsidRDefault="00112110">
                              <w:pPr>
                                <w:spacing w:line="276" w:lineRule="auto"/>
                                <w:jc w:val="center"/>
                                <w:rPr>
                                  <w:rFonts w:eastAsia="Aptos" w:hAnsi="Aptos" w:cs="Aptos"/>
                                  <w:color w:val="000000"/>
                                  <w:kern w:val="0"/>
                                  <w:sz w:val="14"/>
                                  <w:szCs w:val="14"/>
                                  <w14:ligatures w14:val="none"/>
                                </w:rPr>
                              </w:pPr>
                              <w:r>
                                <w:rPr>
                                  <w:rFonts w:eastAsia="Aptos" w:hAnsi="Aptos" w:cs="Aptos"/>
                                  <w:color w:val="000000"/>
                                  <w:sz w:val="14"/>
                                  <w:szCs w:val="14"/>
                                </w:rPr>
                                <w:t>Looks like</w:t>
                              </w:r>
                            </w:p>
                          </w:txbxContent>
                        </wps:txbx>
                        <wps:bodyPr anchor="ctr"/>
                      </wps:wsp>
                      <wps:wsp>
                        <wps:cNvPr id="689509906" name="Diamond 689509906"/>
                        <wps:cNvSpPr/>
                        <wps:spPr>
                          <a:xfrm>
                            <a:off x="4370071" y="779050"/>
                            <a:ext cx="1013460" cy="56381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0F387828" w14:textId="77777777" w:rsidR="00112110" w:rsidRDefault="00112110">
                              <w:pPr>
                                <w:spacing w:line="276" w:lineRule="auto"/>
                                <w:jc w:val="center"/>
                                <w:rPr>
                                  <w:rFonts w:eastAsia="Aptos" w:hAnsi="Aptos" w:cs="Aptos"/>
                                  <w:color w:val="000000"/>
                                  <w:kern w:val="0"/>
                                  <w:sz w:val="14"/>
                                  <w:szCs w:val="14"/>
                                  <w14:ligatures w14:val="none"/>
                                </w:rPr>
                              </w:pPr>
                              <w:r>
                                <w:rPr>
                                  <w:rFonts w:eastAsia="Aptos" w:hAnsi="Aptos" w:cs="Aptos"/>
                                  <w:color w:val="000000"/>
                                  <w:sz w:val="14"/>
                                  <w:szCs w:val="14"/>
                                </w:rPr>
                                <w:t>Contain</w:t>
                              </w:r>
                            </w:p>
                          </w:txbxContent>
                        </wps:txbx>
                        <wps:bodyPr anchor="ctr"/>
                      </wps:wsp>
                      <wps:wsp>
                        <wps:cNvPr id="1214517993" name="Straight Arrow Connector 1214517993"/>
                        <wps:cNvCnPr/>
                        <wps:spPr>
                          <a:xfrm flipV="1">
                            <a:off x="441961" y="131430"/>
                            <a:ext cx="1920240" cy="647620"/>
                          </a:xfrm>
                          <a:prstGeom prst="straightConnector1">
                            <a:avLst/>
                          </a:prstGeom>
                          <a:ln>
                            <a:solidFill>
                              <a:schemeClr val="tx1"/>
                            </a:solidFill>
                          </a:ln>
                        </wps:spPr>
                        <wps:style>
                          <a:lnRef idx="1">
                            <a:schemeClr val="accent1"/>
                          </a:lnRef>
                          <a:fillRef idx="0">
                            <a:schemeClr val="accent1"/>
                          </a:fillRef>
                          <a:effectRef idx="0">
                            <a:scrgbClr r="0" g="0" b="0"/>
                          </a:effectRef>
                          <a:fontRef idx="minor">
                            <a:schemeClr val="tx1"/>
                          </a:fontRef>
                        </wps:style>
                        <wps:bodyPr/>
                      </wps:wsp>
                      <wps:wsp>
                        <wps:cNvPr id="1491829398" name="Straight Arrow Connector 1491829398"/>
                        <wps:cNvCnPr>
                          <a:stCxn id="804067144" idx="0"/>
                        </wps:cNvCnPr>
                        <wps:spPr>
                          <a:xfrm rot="5400000" flipH="1">
                            <a:off x="2482957" y="553097"/>
                            <a:ext cx="448097" cy="3810"/>
                          </a:xfrm>
                          <a:prstGeom prst="straightConnector1">
                            <a:avLst/>
                          </a:prstGeom>
                          <a:ln>
                            <a:solidFill>
                              <a:schemeClr val="tx1"/>
                            </a:solidFill>
                          </a:ln>
                        </wps:spPr>
                        <wps:style>
                          <a:lnRef idx="1">
                            <a:schemeClr val="accent1"/>
                          </a:lnRef>
                          <a:fillRef idx="0">
                            <a:schemeClr val="accent1"/>
                          </a:fillRef>
                          <a:effectRef idx="0">
                            <a:scrgbClr r="0" g="0" b="0"/>
                          </a:effectRef>
                          <a:fontRef idx="minor">
                            <a:schemeClr val="tx1"/>
                          </a:fontRef>
                        </wps:style>
                        <wps:bodyPr/>
                      </wps:wsp>
                      <wps:wsp>
                        <wps:cNvPr id="956002006" name="Straight Arrow Connector 956002006"/>
                        <wps:cNvCnPr/>
                        <wps:spPr>
                          <a:xfrm flipH="1" flipV="1">
                            <a:off x="3147062" y="193810"/>
                            <a:ext cx="1722120" cy="594287"/>
                          </a:xfrm>
                          <a:prstGeom prst="straightConnector1">
                            <a:avLst/>
                          </a:prstGeom>
                          <a:ln>
                            <a:solidFill>
                              <a:schemeClr val="tx1"/>
                            </a:solidFill>
                          </a:ln>
                        </wps:spPr>
                        <wps:style>
                          <a:lnRef idx="1">
                            <a:schemeClr val="accent1"/>
                          </a:lnRef>
                          <a:fillRef idx="0">
                            <a:schemeClr val="accent1"/>
                          </a:fillRef>
                          <a:effectRef idx="0">
                            <a:scrgbClr r="0" g="0" b="0"/>
                          </a:effectRef>
                          <a:fontRef idx="minor">
                            <a:schemeClr val="tx1"/>
                          </a:fontRef>
                        </wps:style>
                        <wps:bodyPr/>
                      </wps:wsp>
                      <wps:wsp>
                        <wps:cNvPr id="254694017" name="Straight Arrow Connector 254694017"/>
                        <wps:cNvCnPr/>
                        <wps:spPr>
                          <a:xfrm rot="5400000">
                            <a:off x="175294" y="1505718"/>
                            <a:ext cx="540953" cy="7620"/>
                          </a:xfrm>
                          <a:prstGeom prst="straightConnector1">
                            <a:avLst/>
                          </a:prstGeom>
                          <a:ln>
                            <a:solidFill>
                              <a:schemeClr val="tx1"/>
                            </a:solidFill>
                          </a:ln>
                        </wps:spPr>
                        <wps:style>
                          <a:lnRef idx="1">
                            <a:schemeClr val="accent1"/>
                          </a:lnRef>
                          <a:fillRef idx="0">
                            <a:schemeClr val="accent1"/>
                          </a:fillRef>
                          <a:effectRef idx="0">
                            <a:scrgbClr r="0" g="0" b="0"/>
                          </a:effectRef>
                          <a:fontRef idx="minor">
                            <a:schemeClr val="tx1"/>
                          </a:fontRef>
                        </wps:style>
                        <wps:bodyPr/>
                      </wps:wsp>
                      <wps:wsp>
                        <wps:cNvPr id="412794383" name="Straight Arrow Connector 412794383"/>
                        <wps:cNvCnPr/>
                        <wps:spPr>
                          <a:xfrm rot="5400000" flipV="1">
                            <a:off x="2442243" y="1605717"/>
                            <a:ext cx="533334" cy="7620"/>
                          </a:xfrm>
                          <a:prstGeom prst="straightConnector1">
                            <a:avLst/>
                          </a:prstGeom>
                          <a:ln>
                            <a:solidFill>
                              <a:schemeClr val="tx1"/>
                            </a:solidFill>
                          </a:ln>
                        </wps:spPr>
                        <wps:style>
                          <a:lnRef idx="1">
                            <a:schemeClr val="accent1"/>
                          </a:lnRef>
                          <a:fillRef idx="0">
                            <a:schemeClr val="accent1"/>
                          </a:fillRef>
                          <a:effectRef idx="0">
                            <a:scrgbClr r="0" g="0" b="0"/>
                          </a:effectRef>
                          <a:fontRef idx="minor">
                            <a:schemeClr val="tx1"/>
                          </a:fontRef>
                        </wps:style>
                        <wps:bodyPr/>
                      </wps:wsp>
                      <wps:wsp>
                        <wps:cNvPr id="858218335" name="Straight Arrow Connector 858218335"/>
                        <wps:cNvCnPr/>
                        <wps:spPr>
                          <a:xfrm rot="5400000" flipV="1">
                            <a:off x="4625371" y="1579051"/>
                            <a:ext cx="480000" cy="7620"/>
                          </a:xfrm>
                          <a:prstGeom prst="straightConnector1">
                            <a:avLst/>
                          </a:prstGeom>
                          <a:ln>
                            <a:solidFill>
                              <a:schemeClr val="tx1"/>
                            </a:solidFill>
                          </a:ln>
                        </wps:spPr>
                        <wps:style>
                          <a:lnRef idx="1">
                            <a:schemeClr val="accent1"/>
                          </a:lnRef>
                          <a:fillRef idx="0">
                            <a:schemeClr val="accent1"/>
                          </a:fillRef>
                          <a:effectRef idx="0">
                            <a:scrgbClr r="0" g="0" b="0"/>
                          </a:effectRef>
                          <a:fontRef idx="minor">
                            <a:schemeClr val="tx1"/>
                          </a:fontRef>
                        </wps:style>
                        <wps:bodyPr/>
                      </wps:wsp>
                      <wps:wsp>
                        <wps:cNvPr id="891659099" name="Rectangle 891659099"/>
                        <wps:cNvSpPr/>
                        <wps:spPr>
                          <a:xfrm>
                            <a:off x="1684020" y="0"/>
                            <a:ext cx="220980" cy="262859"/>
                          </a:xfrm>
                          <a:prstGeom prst="rect">
                            <a:avLst/>
                          </a:prstGeom>
                          <a:solidFill>
                            <a:schemeClr val="lt1"/>
                          </a:solidFill>
                          <a:ln>
                            <a:noFill/>
                          </a:ln>
                        </wps:spPr>
                        <wps:txbx>
                          <w:txbxContent>
                            <w:p w14:paraId="11CFAF31"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N</w:t>
                              </w:r>
                            </w:p>
                          </w:txbxContent>
                        </wps:txbx>
                        <wps:bodyPr anchor="t"/>
                      </wps:wsp>
                      <wps:wsp>
                        <wps:cNvPr id="2055378121" name="Rectangle 2055378121"/>
                        <wps:cNvSpPr/>
                        <wps:spPr>
                          <a:xfrm>
                            <a:off x="2434591" y="455240"/>
                            <a:ext cx="259080" cy="266667"/>
                          </a:xfrm>
                          <a:prstGeom prst="rect">
                            <a:avLst/>
                          </a:prstGeom>
                          <a:solidFill>
                            <a:schemeClr val="lt1"/>
                          </a:solidFill>
                          <a:ln>
                            <a:noFill/>
                          </a:ln>
                        </wps:spPr>
                        <wps:txbx>
                          <w:txbxContent>
                            <w:p w14:paraId="320A503F"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N</w:t>
                              </w:r>
                            </w:p>
                          </w:txbxContent>
                        </wps:txbx>
                        <wps:bodyPr anchor="t"/>
                      </wps:wsp>
                      <wps:wsp>
                        <wps:cNvPr id="970324187" name="Rectangle 970324187"/>
                        <wps:cNvSpPr/>
                        <wps:spPr>
                          <a:xfrm>
                            <a:off x="3413761" y="1"/>
                            <a:ext cx="259080" cy="266667"/>
                          </a:xfrm>
                          <a:prstGeom prst="rect">
                            <a:avLst/>
                          </a:prstGeom>
                          <a:solidFill>
                            <a:schemeClr val="lt1"/>
                          </a:solidFill>
                          <a:ln>
                            <a:noFill/>
                          </a:ln>
                        </wps:spPr>
                        <wps:txbx>
                          <w:txbxContent>
                            <w:p w14:paraId="75565AFA"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N</w:t>
                              </w:r>
                            </w:p>
                          </w:txbxContent>
                        </wps:txbx>
                        <wps:bodyPr anchor="t"/>
                      </wps:wsp>
                      <wps:wsp>
                        <wps:cNvPr id="1972769093" name="Rectangle 1972769093"/>
                        <wps:cNvSpPr/>
                        <wps:spPr>
                          <a:xfrm>
                            <a:off x="190501" y="1487622"/>
                            <a:ext cx="243840" cy="243810"/>
                          </a:xfrm>
                          <a:prstGeom prst="rect">
                            <a:avLst/>
                          </a:prstGeom>
                          <a:solidFill>
                            <a:schemeClr val="lt1"/>
                          </a:solidFill>
                          <a:ln>
                            <a:noFill/>
                          </a:ln>
                        </wps:spPr>
                        <wps:txbx>
                          <w:txbxContent>
                            <w:p w14:paraId="62768BCC"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M</w:t>
                              </w:r>
                            </w:p>
                          </w:txbxContent>
                        </wps:txbx>
                        <wps:bodyPr anchor="t"/>
                      </wps:wsp>
                      <wps:wsp>
                        <wps:cNvPr id="1194338126" name="Rectangle 1194338126"/>
                        <wps:cNvSpPr/>
                        <wps:spPr>
                          <a:xfrm>
                            <a:off x="2421256" y="1579050"/>
                            <a:ext cx="243840" cy="243810"/>
                          </a:xfrm>
                          <a:prstGeom prst="rect">
                            <a:avLst/>
                          </a:prstGeom>
                          <a:solidFill>
                            <a:schemeClr val="lt1"/>
                          </a:solidFill>
                          <a:ln>
                            <a:noFill/>
                          </a:ln>
                        </wps:spPr>
                        <wps:txbx>
                          <w:txbxContent>
                            <w:p w14:paraId="21DD8CA8"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M</w:t>
                              </w:r>
                            </w:p>
                          </w:txbxContent>
                        </wps:txbx>
                        <wps:bodyPr anchor="t"/>
                      </wps:wsp>
                      <wps:wsp>
                        <wps:cNvPr id="526615085" name="Rectangle 526615085"/>
                        <wps:cNvSpPr/>
                        <wps:spPr>
                          <a:xfrm>
                            <a:off x="4617722" y="1569051"/>
                            <a:ext cx="243840" cy="243810"/>
                          </a:xfrm>
                          <a:prstGeom prst="rect">
                            <a:avLst/>
                          </a:prstGeom>
                          <a:solidFill>
                            <a:schemeClr val="lt1"/>
                          </a:solidFill>
                          <a:ln>
                            <a:noFill/>
                          </a:ln>
                        </wps:spPr>
                        <wps:txbx>
                          <w:txbxContent>
                            <w:p w14:paraId="6BD52275"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M</w:t>
                              </w:r>
                            </w:p>
                          </w:txbxContent>
                        </wps:txbx>
                        <wps:bodyPr anchor="t"/>
                      </wps:wsp>
                      <wps:wsp>
                        <wps:cNvPr id="2038382068" name="Rectangle 2038382068"/>
                        <wps:cNvSpPr/>
                        <wps:spPr>
                          <a:xfrm>
                            <a:off x="0" y="2494767"/>
                            <a:ext cx="2878455" cy="1322860"/>
                          </a:xfrm>
                          <a:prstGeom prst="rect">
                            <a:avLst/>
                          </a:prstGeom>
                          <a:solidFill>
                            <a:schemeClr val="lt1"/>
                          </a:solidFill>
                          <a:ln>
                            <a:solidFill>
                              <a:srgbClr val="000000"/>
                            </a:solidFill>
                          </a:ln>
                        </wps:spPr>
                        <wps:txbx>
                          <w:txbxContent>
                            <w:p w14:paraId="03A6F06D"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 xml:space="preserve">Key:  </w:t>
                              </w:r>
                            </w:p>
                            <w:p w14:paraId="36624750" w14:textId="77777777" w:rsidR="00112110" w:rsidRDefault="00112110">
                              <w:pPr>
                                <w:spacing w:line="276" w:lineRule="auto"/>
                                <w:rPr>
                                  <w:rFonts w:ascii="Calibri" w:hAnsi="Calibri" w:cs="Calibri"/>
                                  <w:color w:val="000000"/>
                                </w:rPr>
                              </w:pPr>
                              <w:r>
                                <w:rPr>
                                  <w:rFonts w:ascii="Calibri" w:hAnsi="Calibri" w:cs="Calibri"/>
                                  <w:color w:val="000000"/>
                                </w:rPr>
                                <w:t xml:space="preserve">                        = Entity</w:t>
                              </w:r>
                            </w:p>
                            <w:p w14:paraId="73568700" w14:textId="77777777" w:rsidR="00112110" w:rsidRDefault="00112110">
                              <w:pPr>
                                <w:spacing w:line="276" w:lineRule="auto"/>
                                <w:rPr>
                                  <w:rFonts w:ascii="Calibri" w:hAnsi="Calibri" w:cs="Calibri"/>
                                  <w:color w:val="000000"/>
                                </w:rPr>
                              </w:pPr>
                              <w:r>
                                <w:rPr>
                                  <w:rFonts w:ascii="Calibri" w:hAnsi="Calibri" w:cs="Calibri"/>
                                  <w:color w:val="000000"/>
                                </w:rPr>
                                <w:t xml:space="preserve">                        = Relationship between entities</w:t>
                              </w:r>
                            </w:p>
                            <w:p w14:paraId="5985FB04" w14:textId="77777777" w:rsidR="00112110" w:rsidRDefault="00112110">
                              <w:pPr>
                                <w:spacing w:line="276" w:lineRule="auto"/>
                                <w:rPr>
                                  <w:rFonts w:ascii="Calibri" w:hAnsi="Calibri" w:cs="Calibri"/>
                                  <w:color w:val="000000"/>
                                </w:rPr>
                              </w:pPr>
                              <w:r>
                                <w:rPr>
                                  <w:rFonts w:ascii="Calibri" w:hAnsi="Calibri" w:cs="Calibri"/>
                                  <w:color w:val="000000"/>
                                </w:rPr>
                                <w:t xml:space="preserve">                        = Many-to-many relationship</w:t>
                              </w:r>
                            </w:p>
                          </w:txbxContent>
                        </wps:txbx>
                        <wps:bodyPr anchor="t"/>
                      </wps:wsp>
                      <wps:wsp>
                        <wps:cNvPr id="540701068" name="Rectangle 540701068"/>
                        <wps:cNvSpPr/>
                        <wps:spPr>
                          <a:xfrm>
                            <a:off x="102870" y="2830009"/>
                            <a:ext cx="662940" cy="22095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92882010" name="Diamond 192882010"/>
                        <wps:cNvSpPr/>
                        <wps:spPr>
                          <a:xfrm>
                            <a:off x="266701" y="3156197"/>
                            <a:ext cx="365760" cy="24381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926358017" name="Straight Arrow Connector 926358017"/>
                        <wps:cNvCnPr/>
                        <wps:spPr>
                          <a:xfrm flipV="1">
                            <a:off x="102870" y="3569055"/>
                            <a:ext cx="579120" cy="7619"/>
                          </a:xfrm>
                          <a:prstGeom prst="straightConnector1">
                            <a:avLst/>
                          </a:prstGeom>
                          <a:ln>
                            <a:solidFill>
                              <a:schemeClr val="tx1"/>
                            </a:solidFill>
                          </a:ln>
                        </wps:spPr>
                        <wps:style>
                          <a:lnRef idx="1">
                            <a:schemeClr val="accent1"/>
                          </a:lnRef>
                          <a:fillRef idx="0">
                            <a:schemeClr val="accent1"/>
                          </a:fillRef>
                          <a:effectRef idx="0">
                            <a:scrgbClr r="0" g="0" b="0"/>
                          </a:effectRef>
                          <a:fontRef idx="minor">
                            <a:schemeClr val="tx1"/>
                          </a:fontRef>
                        </wps:style>
                        <wps:bodyPr/>
                      </wps:wsp>
                      <wps:wsp>
                        <wps:cNvPr id="1929492833" name="Rectangle 1929492833"/>
                        <wps:cNvSpPr/>
                        <wps:spPr>
                          <a:xfrm>
                            <a:off x="24766" y="3317625"/>
                            <a:ext cx="331470" cy="259049"/>
                          </a:xfrm>
                          <a:prstGeom prst="rect">
                            <a:avLst/>
                          </a:prstGeom>
                          <a:noFill/>
                          <a:ln>
                            <a:noFill/>
                          </a:ln>
                        </wps:spPr>
                        <wps:txbx>
                          <w:txbxContent>
                            <w:p w14:paraId="204AD1B6"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N</w:t>
                              </w:r>
                            </w:p>
                          </w:txbxContent>
                        </wps:txbx>
                        <wps:bodyPr anchor="t"/>
                      </wps:wsp>
                      <wps:wsp>
                        <wps:cNvPr id="253094996" name="Rectangle 253094996"/>
                        <wps:cNvSpPr/>
                        <wps:spPr>
                          <a:xfrm>
                            <a:off x="449581" y="3569055"/>
                            <a:ext cx="285750" cy="248571"/>
                          </a:xfrm>
                          <a:prstGeom prst="rect">
                            <a:avLst/>
                          </a:prstGeom>
                          <a:noFill/>
                          <a:ln>
                            <a:noFill/>
                          </a:ln>
                        </wps:spPr>
                        <wps:txbx>
                          <w:txbxContent>
                            <w:p w14:paraId="03EC81F2"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M</w:t>
                              </w:r>
                            </w:p>
                          </w:txbxContent>
                        </wps:txbx>
                        <wps:bodyPr anchor="t"/>
                      </wps:wsp>
                    </wpg:wgp>
                  </a:graphicData>
                </a:graphic>
              </wp:inline>
            </w:drawing>
          </mc:Choice>
          <mc:Fallback>
            <w:pict>
              <v:group w14:anchorId="2651F0F1" id="Group 1" o:spid="_x0000_s1029" style="width:464.5pt;height:319.35pt;mso-position-horizontal-relative:char;mso-position-vertical-relative:line" coordsize="53835,381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">
                <v:rect id="Rectangle 930414030" o:spid="_x0000_s1030" style="position:absolute;left:23622;top:642;width:8001;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" fillcolor="white [3201]">
                  <v:textbox>
                    <w:txbxContent>
                      <w:p w14:paraId="5F940227"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Basic Info</w:t>
                        </w:r>
                      </w:p>
                    </w:txbxContent>
                  </v:textbox>
                </v:rect>
                <v:rect id="Rectangle 1637137114" o:spid="_x0000_s1031" style="position:absolute;top:17709;width:8686;height:31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" fillcolor="white [3201]">
                  <v:textbox>
                    <w:txbxContent>
                      <w:p w14:paraId="3C226BAC"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Scoring Info</w:t>
                        </w:r>
                      </w:p>
                    </w:txbxContent>
                  </v:textbox>
                </v:rect>
                <v:rect id="Rectangle 1776821613" o:spid="_x0000_s1032" style="position:absolute;left:21259;top:18776;width:11202;height:32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" fillcolor="white [3201]">
                  <v:textbox>
                    <w:txbxContent>
                      <w:p w14:paraId="04BA1315"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Geography Info</w:t>
                        </w:r>
                      </w:p>
                    </w:txbxContent>
                  </v:textbox>
                </v:rect>
                <v:rect id="Rectangle 1713649769" o:spid="_x0000_s1033" style="position:absolute;left:44729;top:18228;width:7772;height:31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" fillcolor="white [3201]">
                  <v:textbox>
                    <w:txbxContent>
                      <w:p w14:paraId="1317EF6C"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Flood Info</w:t>
                        </w:r>
                      </w:p>
                    </w:txbxContent>
                  </v:textbox>
                </v:rect>
                <v:shapetype id="_x0000_t4" coordsize="21600,21600" o:spt="4" path="m10800,l,10800,10800,21600,21600,10800xe">
                  <v:stroke joinstyle="miter"/>
                  <v:path gradientshapeok="t" o:connecttype="rect" textboxrect="5400,5400,16200,16200"/>
                </v:shapetype>
                <v:shape id="Diamond 1113473395" o:spid="_x0000_s1034" type="#_x0000_t4" style="position:absolute;left:514;top:7790;width:7658;height:4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" fillcolor="white [3212]" strokecolor="black [3213]" strokeweight="1pt">
                  <v:textbox>
                    <w:txbxContent>
                      <w:p w14:paraId="434BF054" w14:textId="77777777" w:rsidR="00112110" w:rsidRDefault="00112110">
                        <w:pPr>
                          <w:spacing w:line="276" w:lineRule="auto"/>
                          <w:jc w:val="center"/>
                          <w:rPr>
                            <w:rFonts w:eastAsia="Aptos" w:hAnsi="Aptos" w:cs="Aptos"/>
                            <w:color w:val="000000"/>
                            <w:kern w:val="0"/>
                            <w:sz w:val="14"/>
                            <w:szCs w:val="14"/>
                            <w14:ligatures w14:val="none"/>
                          </w:rPr>
                        </w:pPr>
                        <w:r>
                          <w:rPr>
                            <w:rFonts w:eastAsia="Aptos" w:hAnsi="Aptos" w:cs="Aptos"/>
                            <w:color w:val="000000"/>
                            <w:sz w:val="14"/>
                            <w:szCs w:val="14"/>
                          </w:rPr>
                          <w:t>Has</w:t>
                        </w:r>
                      </w:p>
                    </w:txbxContent>
                  </v:textbox>
                </v:shape>
                <v:shape id="Diamond 804067144" o:spid="_x0000_s1035" type="#_x0000_t4" style="position:absolute;left:22707;top:7790;width:8763;height:5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" fillcolor="white [3212]" strokecolor="black [3213]" strokeweight="1pt">
                  <v:textbox>
                    <w:txbxContent>
                      <w:p w14:paraId="5884B600" w14:textId="77777777" w:rsidR="00112110" w:rsidRDefault="00112110">
                        <w:pPr>
                          <w:spacing w:line="276" w:lineRule="auto"/>
                          <w:jc w:val="center"/>
                          <w:rPr>
                            <w:rFonts w:eastAsia="Aptos" w:hAnsi="Aptos" w:cs="Aptos"/>
                            <w:color w:val="000000"/>
                            <w:kern w:val="0"/>
                            <w:sz w:val="14"/>
                            <w:szCs w:val="14"/>
                            <w14:ligatures w14:val="none"/>
                          </w:rPr>
                        </w:pPr>
                        <w:r>
                          <w:rPr>
                            <w:rFonts w:eastAsia="Aptos" w:hAnsi="Aptos" w:cs="Aptos"/>
                            <w:color w:val="000000"/>
                            <w:sz w:val="14"/>
                            <w:szCs w:val="14"/>
                          </w:rPr>
                          <w:t>Looks like</w:t>
                        </w:r>
                      </w:p>
                    </w:txbxContent>
                  </v:textbox>
                </v:shape>
                <v:shape id="Diamond 689509906" o:spid="_x0000_s1036" type="#_x0000_t4" style="position:absolute;left:43700;top:7790;width:10135;height:56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" fillcolor="white [3212]" strokecolor="black [3213]" strokeweight="1pt">
                  <v:textbox>
                    <w:txbxContent>
                      <w:p w14:paraId="0F387828" w14:textId="77777777" w:rsidR="00112110" w:rsidRDefault="00112110">
                        <w:pPr>
                          <w:spacing w:line="276" w:lineRule="auto"/>
                          <w:jc w:val="center"/>
                          <w:rPr>
                            <w:rFonts w:eastAsia="Aptos" w:hAnsi="Aptos" w:cs="Aptos"/>
                            <w:color w:val="000000"/>
                            <w:kern w:val="0"/>
                            <w:sz w:val="14"/>
                            <w:szCs w:val="14"/>
                            <w14:ligatures w14:val="none"/>
                          </w:rPr>
                        </w:pPr>
                        <w:r>
                          <w:rPr>
                            <w:rFonts w:eastAsia="Aptos" w:hAnsi="Aptos" w:cs="Aptos"/>
                            <w:color w:val="000000"/>
                            <w:sz w:val="14"/>
                            <w:szCs w:val="14"/>
                          </w:rPr>
                          <w:t>Contain</w:t>
                        </w:r>
                      </w:p>
                    </w:txbxContent>
                  </v:textbox>
                </v:shape>
                <v:shapetype id="_x0000_t32" coordsize="21600,21600" o:spt="32" o:oned="t" path="m,l21600,21600e" filled="f">
                  <v:path arrowok="t" fillok="f" o:connecttype="none"/>
                  <o:lock v:ext="edit" shapetype="t"/>
                </v:shapetype>
                <v:shape id="Straight Arrow Connector 1214517993" o:spid="_x0000_s1037" type="#_x0000_t32" style="position:absolute;left:4419;top:1314;width:19203;height:647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" strokecolor="black [3213]" strokeweight=".5pt">
                  <v:stroke joinstyle="miter"/>
                </v:shape>
                <v:shape id="Straight Arrow Connector 1491829398" o:spid="_x0000_s1038" type="#_x0000_t32" style="position:absolute;left:24829;top:5531;width:4481;height:38;rotation:-9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" strokecolor="black [3213]" strokeweight=".5pt">
                  <v:stroke joinstyle="miter"/>
                </v:shape>
                <v:shape id="Straight Arrow Connector 956002006" o:spid="_x0000_s1039" type="#_x0000_t32" style="position:absolute;left:31470;top:1938;width:17221;height:594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" strokecolor="black [3213]" strokeweight=".5pt">
                  <v:stroke joinstyle="miter"/>
                </v:shape>
                <v:shape id="Straight Arrow Connector 254694017" o:spid="_x0000_s1040" type="#_x0000_t32" style="position:absolute;left:1752;top:15057;width:5410;height:76;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" strokecolor="black [3213]" strokeweight=".5pt">
                  <v:stroke joinstyle="miter"/>
                </v:shape>
                <v:shape id="Straight Arrow Connector 412794383" o:spid="_x0000_s1041" type="#_x0000_t32" style="position:absolute;left:24422;top:16057;width:5333;height:76;rotation:-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" strokecolor="black [3213]" strokeweight=".5pt">
                  <v:stroke joinstyle="miter"/>
                </v:shape>
                <v:shape id="Straight Arrow Connector 858218335" o:spid="_x0000_s1042" type="#_x0000_t32" style="position:absolute;left:46253;top:15790;width:4800;height:76;rotation:-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" strokecolor="black [3213]" strokeweight=".5pt">
                  <v:stroke joinstyle="miter"/>
                </v:shape>
                <v:rect id="Rectangle 891659099" o:spid="_x0000_s1043" style="position:absolute;left:16840;width:2210;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" fillcolor="white [3201]" stroked="f">
                  <v:textbox>
                    <w:txbxContent>
                      <w:p w14:paraId="11CFAF31"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N</w:t>
                        </w:r>
                      </w:p>
                    </w:txbxContent>
                  </v:textbox>
                </v:rect>
                <v:rect id="Rectangle 2055378121" o:spid="_x0000_s1044" style="position:absolute;left:24345;top:4552;width:259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" fillcolor="white [3201]" stroked="f">
                  <v:textbox>
                    <w:txbxContent>
                      <w:p w14:paraId="320A503F"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N</w:t>
                        </w:r>
                      </w:p>
                    </w:txbxContent>
                  </v:textbox>
                </v:rect>
                <v:rect id="Rectangle 970324187" o:spid="_x0000_s1045" style="position:absolute;left:34137;width:2591;height:26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" fillcolor="white [3201]" stroked="f">
                  <v:textbox>
                    <w:txbxContent>
                      <w:p w14:paraId="75565AFA"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N</w:t>
                        </w:r>
                      </w:p>
                    </w:txbxContent>
                  </v:textbox>
                </v:rect>
                <v:rect id="Rectangle 1972769093" o:spid="_x0000_s1046" style="position:absolute;left:1905;top:14876;width:2438;height:2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" fillcolor="white [3201]" stroked="f">
                  <v:textbox>
                    <w:txbxContent>
                      <w:p w14:paraId="62768BCC"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M</w:t>
                        </w:r>
                      </w:p>
                    </w:txbxContent>
                  </v:textbox>
                </v:rect>
                <v:rect id="Rectangle 1194338126" o:spid="_x0000_s1047" style="position:absolute;left:24212;top:15790;width:2438;height:2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" fillcolor="white [3201]" stroked="f">
                  <v:textbox>
                    <w:txbxContent>
                      <w:p w14:paraId="21DD8CA8"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M</w:t>
                        </w:r>
                      </w:p>
                    </w:txbxContent>
                  </v:textbox>
                </v:rect>
                <v:rect id="Rectangle 526615085" o:spid="_x0000_s1048" style="position:absolute;left:46177;top:15690;width:2438;height:2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" fillcolor="white [3201]" stroked="f">
                  <v:textbox>
                    <w:txbxContent>
                      <w:p w14:paraId="6BD52275"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M</w:t>
                        </w:r>
                      </w:p>
                    </w:txbxContent>
                  </v:textbox>
                </v:rect>
                <v:rect id="Rectangle 2038382068" o:spid="_x0000_s1049" style="position:absolute;top:24947;width:28784;height:13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" fillcolor="white [3201]">
                  <v:textbox>
                    <w:txbxContent>
                      <w:p w14:paraId="03A6F06D"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 xml:space="preserve">Key:  </w:t>
                        </w:r>
                      </w:p>
                      <w:p w14:paraId="36624750" w14:textId="77777777" w:rsidR="00112110" w:rsidRDefault="00112110">
                        <w:pPr>
                          <w:spacing w:line="276" w:lineRule="auto"/>
                          <w:rPr>
                            <w:rFonts w:ascii="Calibri" w:hAnsi="Calibri" w:cs="Calibri"/>
                            <w:color w:val="000000"/>
                          </w:rPr>
                        </w:pPr>
                        <w:r>
                          <w:rPr>
                            <w:rFonts w:ascii="Calibri" w:hAnsi="Calibri" w:cs="Calibri"/>
                            <w:color w:val="000000"/>
                          </w:rPr>
                          <w:t xml:space="preserve">                        = Entity</w:t>
                        </w:r>
                      </w:p>
                      <w:p w14:paraId="73568700" w14:textId="77777777" w:rsidR="00112110" w:rsidRDefault="00112110">
                        <w:pPr>
                          <w:spacing w:line="276" w:lineRule="auto"/>
                          <w:rPr>
                            <w:rFonts w:ascii="Calibri" w:hAnsi="Calibri" w:cs="Calibri"/>
                            <w:color w:val="000000"/>
                          </w:rPr>
                        </w:pPr>
                        <w:r>
                          <w:rPr>
                            <w:rFonts w:ascii="Calibri" w:hAnsi="Calibri" w:cs="Calibri"/>
                            <w:color w:val="000000"/>
                          </w:rPr>
                          <w:t xml:space="preserve">                        = Relationship between entities</w:t>
                        </w:r>
                      </w:p>
                      <w:p w14:paraId="5985FB04" w14:textId="77777777" w:rsidR="00112110" w:rsidRDefault="00112110">
                        <w:pPr>
                          <w:spacing w:line="276" w:lineRule="auto"/>
                          <w:rPr>
                            <w:rFonts w:ascii="Calibri" w:hAnsi="Calibri" w:cs="Calibri"/>
                            <w:color w:val="000000"/>
                          </w:rPr>
                        </w:pPr>
                        <w:r>
                          <w:rPr>
                            <w:rFonts w:ascii="Calibri" w:hAnsi="Calibri" w:cs="Calibri"/>
                            <w:color w:val="000000"/>
                          </w:rPr>
                          <w:t xml:space="preserve">                        = Many-to-many relationship</w:t>
                        </w:r>
                      </w:p>
                    </w:txbxContent>
                  </v:textbox>
                </v:rect>
                <v:rect id="Rectangle 540701068" o:spid="_x0000_s1050" style="position:absolute;left:1028;top:28300;width:6630;height:2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" fillcolor="white [3212]" strokecolor="black [3213]" strokeweight="1pt"/>
                <v:shape id="Diamond 192882010" o:spid="_x0000_s1051" type="#_x0000_t4" style="position:absolute;left:2667;top:31561;width:3657;height:24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" fillcolor="white [3212]" strokecolor="black [3213]" strokeweight="1pt"/>
                <v:shape id="Straight Arrow Connector 926358017" o:spid="_x0000_s1052" type="#_x0000_t32" style="position:absolute;left:1028;top:35690;width:5791;height:7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" strokecolor="black [3213]" strokeweight=".5pt">
                  <v:stroke joinstyle="miter"/>
                </v:shape>
                <v:rect id="Rectangle 1929492833" o:spid="_x0000_s1053" style="position:absolute;left:247;top:33176;width:3315;height:2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" filled="f" stroked="f">
                  <v:textbox>
                    <w:txbxContent>
                      <w:p w14:paraId="204AD1B6"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N</w:t>
                        </w:r>
                      </w:p>
                    </w:txbxContent>
                  </v:textbox>
                </v:rect>
                <v:rect id="Rectangle 253094996" o:spid="_x0000_s1054" style="position:absolute;left:4495;top:35690;width:2858;height:24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" filled="f" stroked="f">
                  <v:textbox>
                    <w:txbxContent>
                      <w:p w14:paraId="03EC81F2" w14:textId="77777777" w:rsidR="00112110" w:rsidRDefault="00112110">
                        <w:pPr>
                          <w:spacing w:line="276" w:lineRule="auto"/>
                          <w:rPr>
                            <w:rFonts w:ascii="Calibri" w:hAnsi="Calibri" w:cs="Calibri"/>
                            <w:color w:val="000000"/>
                            <w:kern w:val="0"/>
                            <w14:ligatures w14:val="none"/>
                          </w:rPr>
                        </w:pPr>
                        <w:r>
                          <w:rPr>
                            <w:rFonts w:ascii="Calibri" w:hAnsi="Calibri" w:cs="Calibri"/>
                            <w:color w:val="000000"/>
                          </w:rPr>
                          <w:t>M</w:t>
                        </w:r>
                      </w:p>
                    </w:txbxContent>
                  </v:textbox>
                </v:rect>
                <w10:anchorlock/>
              </v:group>
            </w:pict>
          </mc:Fallback>
        </mc:AlternateContent>
      </w:r>
      <w:commentRangeStart w:id="70"/>
      <w:commentRangeEnd w:id="69"/>
      <w:r w:rsidRPr="001C0889">
        <w:rPr>
          <w:rStyle w:val="CommentReference"/>
          <w:rFonts w:ascii="Calibri" w:hAnsi="Calibri" w:cs="Calibri"/>
        </w:rPr>
        <w:commentReference w:id="69"/>
      </w:r>
      <w:commentRangeEnd w:id="70"/>
      <w:r w:rsidRPr="001C0889">
        <w:rPr>
          <w:rStyle w:val="CommentReference"/>
          <w:rFonts w:ascii="Calibri" w:hAnsi="Calibri" w:cs="Calibri"/>
        </w:rPr>
        <w:commentReference w:id="70"/>
      </w:r>
    </w:p>
    <w:p w14:paraId="6D0DA92A" w14:textId="6AAD13CA" w:rsidR="1D14E3C1" w:rsidRDefault="1D14E3C1">
      <w:r>
        <w:br w:type="page"/>
      </w:r>
    </w:p>
    <w:p w14:paraId="40863584" w14:textId="000555F8" w:rsidR="000D129F" w:rsidRPr="001C0889" w:rsidRDefault="000D129F" w:rsidP="00F56FEB">
      <w:pPr>
        <w:pStyle w:val="Heading1"/>
        <w:rPr>
          <w:rFonts w:ascii="Calibri" w:hAnsi="Calibri" w:cs="Calibri"/>
          <w:color w:val="auto"/>
          <w:sz w:val="32"/>
          <w:szCs w:val="32"/>
        </w:rPr>
      </w:pPr>
      <w:bookmarkStart w:id="72" w:name="_Toc183695623"/>
      <w:bookmarkStart w:id="73" w:name="_Toc184303197"/>
      <w:r w:rsidRPr="001C0889">
        <w:rPr>
          <w:rFonts w:ascii="Calibri" w:hAnsi="Calibri" w:cs="Calibri"/>
          <w:color w:val="auto"/>
          <w:sz w:val="32"/>
          <w:szCs w:val="32"/>
        </w:rPr>
        <w:lastRenderedPageBreak/>
        <w:t>Appendix C: SQL Database Design</w:t>
      </w:r>
      <w:bookmarkEnd w:id="72"/>
      <w:bookmarkEnd w:id="73"/>
    </w:p>
    <w:p w14:paraId="6F0420CA" w14:textId="749D354F" w:rsidR="584061D9" w:rsidRDefault="584061D9" w:rsidP="521B967D">
      <w:pPr>
        <w:spacing w:line="360" w:lineRule="auto"/>
        <w:contextualSpacing/>
        <w:jc w:val="both"/>
        <w:rPr>
          <w:rFonts w:ascii="Calibri" w:eastAsia="Calibri" w:hAnsi="Calibri" w:cs="Calibri"/>
          <w:sz w:val="24"/>
          <w:szCs w:val="24"/>
        </w:rPr>
      </w:pPr>
      <w:r w:rsidRPr="521B967D">
        <w:rPr>
          <w:rFonts w:ascii="Calibri" w:eastAsia="Calibri" w:hAnsi="Calibri" w:cs="Calibri"/>
          <w:sz w:val="24"/>
          <w:szCs w:val="24"/>
        </w:rPr>
        <w:t>Three main constraints were applied to the creation of these tables. The first constraint is Primary Key. Each table has a Primary Key, which is used to identify uni</w:t>
      </w:r>
      <w:r w:rsidR="7D23BD4F" w:rsidRPr="521B967D">
        <w:rPr>
          <w:rFonts w:ascii="Calibri" w:eastAsia="Calibri" w:hAnsi="Calibri" w:cs="Calibri"/>
          <w:sz w:val="24"/>
          <w:szCs w:val="24"/>
        </w:rPr>
        <w:t>que rows within a table. Each table uses the Primary Key ‘Park ID</w:t>
      </w:r>
      <w:r w:rsidR="5782A43F" w:rsidRPr="521B967D">
        <w:rPr>
          <w:rFonts w:ascii="Calibri" w:eastAsia="Calibri" w:hAnsi="Calibri" w:cs="Calibri"/>
          <w:sz w:val="24"/>
          <w:szCs w:val="24"/>
        </w:rPr>
        <w:t>.’</w:t>
      </w:r>
      <w:r w:rsidR="7D23BD4F" w:rsidRPr="521B967D">
        <w:rPr>
          <w:rFonts w:ascii="Calibri" w:eastAsia="Calibri" w:hAnsi="Calibri" w:cs="Calibri"/>
          <w:sz w:val="24"/>
          <w:szCs w:val="24"/>
        </w:rPr>
        <w:t xml:space="preserve"> The tables fo</w:t>
      </w:r>
      <w:r w:rsidR="4FB987BA" w:rsidRPr="521B967D">
        <w:rPr>
          <w:rFonts w:ascii="Calibri" w:eastAsia="Calibri" w:hAnsi="Calibri" w:cs="Calibri"/>
          <w:sz w:val="24"/>
          <w:szCs w:val="24"/>
        </w:rPr>
        <w:t>r</w:t>
      </w:r>
      <w:r w:rsidR="7D23BD4F" w:rsidRPr="521B967D">
        <w:rPr>
          <w:rFonts w:ascii="Calibri" w:eastAsia="Calibri" w:hAnsi="Calibri" w:cs="Calibri"/>
          <w:sz w:val="24"/>
          <w:szCs w:val="24"/>
        </w:rPr>
        <w:t xml:space="preserve"> Flood Info, Geography Info</w:t>
      </w:r>
      <w:r w:rsidR="7549C4EA" w:rsidRPr="521B967D">
        <w:rPr>
          <w:rFonts w:ascii="Calibri" w:eastAsia="Calibri" w:hAnsi="Calibri" w:cs="Calibri"/>
          <w:sz w:val="24"/>
          <w:szCs w:val="24"/>
        </w:rPr>
        <w:t>, and Scoring Info</w:t>
      </w:r>
      <w:r w:rsidR="7D23BD4F" w:rsidRPr="521B967D">
        <w:rPr>
          <w:rFonts w:ascii="Calibri" w:eastAsia="Calibri" w:hAnsi="Calibri" w:cs="Calibri"/>
          <w:sz w:val="24"/>
          <w:szCs w:val="24"/>
        </w:rPr>
        <w:t xml:space="preserve"> a</w:t>
      </w:r>
      <w:r w:rsidR="2B9E024A" w:rsidRPr="521B967D">
        <w:rPr>
          <w:rFonts w:ascii="Calibri" w:eastAsia="Calibri" w:hAnsi="Calibri" w:cs="Calibri"/>
          <w:sz w:val="24"/>
          <w:szCs w:val="24"/>
        </w:rPr>
        <w:t>dditionally all contain a Foreign Key. The Foreign Key is used to reference or link tables together. These tables all use the same Foreign Key, which is ‘Park ID</w:t>
      </w:r>
      <w:r w:rsidR="5F4B98BF" w:rsidRPr="521B967D">
        <w:rPr>
          <w:rFonts w:ascii="Calibri" w:eastAsia="Calibri" w:hAnsi="Calibri" w:cs="Calibri"/>
          <w:sz w:val="24"/>
          <w:szCs w:val="24"/>
        </w:rPr>
        <w:t>.’</w:t>
      </w:r>
      <w:r w:rsidR="2B9E024A" w:rsidRPr="521B967D">
        <w:rPr>
          <w:rFonts w:ascii="Calibri" w:eastAsia="Calibri" w:hAnsi="Calibri" w:cs="Calibri"/>
          <w:sz w:val="24"/>
          <w:szCs w:val="24"/>
        </w:rPr>
        <w:t xml:space="preserve"> Finally, the constraint Not Null was applied to each table. </w:t>
      </w:r>
      <w:r w:rsidR="5547A3B3" w:rsidRPr="521B967D">
        <w:rPr>
          <w:rFonts w:ascii="Calibri" w:eastAsia="Calibri" w:hAnsi="Calibri" w:cs="Calibri"/>
          <w:sz w:val="24"/>
          <w:szCs w:val="24"/>
        </w:rPr>
        <w:t>The Not Null constraint prevents any empty cells from appearing within the tables. Given the size of the data files that were being used for this project, it would have been difficult to check each cell ind</w:t>
      </w:r>
      <w:r w:rsidR="61E696A8" w:rsidRPr="521B967D">
        <w:rPr>
          <w:rFonts w:ascii="Calibri" w:eastAsia="Calibri" w:hAnsi="Calibri" w:cs="Calibri"/>
          <w:sz w:val="24"/>
          <w:szCs w:val="24"/>
        </w:rPr>
        <w:t>ividually to make sure that all attribute data was included; Not Null has done that work for us.</w:t>
      </w:r>
    </w:p>
    <w:p w14:paraId="060CC09E" w14:textId="22C40719" w:rsidR="521B967D" w:rsidRDefault="521B967D" w:rsidP="521B967D">
      <w:pPr>
        <w:spacing w:line="360" w:lineRule="auto"/>
        <w:contextualSpacing/>
        <w:jc w:val="both"/>
        <w:rPr>
          <w:rFonts w:ascii="Calibri" w:eastAsia="Calibri" w:hAnsi="Calibri" w:cs="Calibri"/>
          <w:sz w:val="24"/>
          <w:szCs w:val="24"/>
        </w:rPr>
      </w:pPr>
    </w:p>
    <w:p w14:paraId="75CB66ED" w14:textId="41F8C324" w:rsidR="00A06F81" w:rsidRPr="002078E0" w:rsidRDefault="2E1A33EC" w:rsidP="00E85F51">
      <w:pPr>
        <w:spacing w:line="360" w:lineRule="auto"/>
        <w:contextualSpacing/>
        <w:jc w:val="both"/>
        <w:rPr>
          <w:rFonts w:ascii="Calibri" w:eastAsia="Calibri" w:hAnsi="Calibri" w:cs="Calibri"/>
          <w:sz w:val="24"/>
          <w:szCs w:val="24"/>
        </w:rPr>
      </w:pPr>
      <w:r w:rsidRPr="002078E0">
        <w:rPr>
          <w:rFonts w:ascii="Calibri" w:eastAsia="Calibri" w:hAnsi="Calibri" w:cs="Calibri"/>
          <w:sz w:val="24"/>
          <w:szCs w:val="24"/>
        </w:rPr>
        <w:t>Key</w:t>
      </w:r>
      <w:r w:rsidR="3FA3D087" w:rsidRPr="002078E0">
        <w:rPr>
          <w:rFonts w:ascii="Calibri" w:eastAsia="Calibri" w:hAnsi="Calibri" w:cs="Calibri"/>
          <w:sz w:val="24"/>
          <w:szCs w:val="24"/>
        </w:rPr>
        <w:t>:</w:t>
      </w:r>
      <w:commentRangeStart w:id="74"/>
      <w:commentRangeEnd w:id="74"/>
      <w:r w:rsidR="00A06F81" w:rsidRPr="002078E0">
        <w:rPr>
          <w:rStyle w:val="CommentReference"/>
          <w:rFonts w:ascii="Calibri" w:hAnsi="Calibri" w:cs="Calibri"/>
          <w:sz w:val="24"/>
          <w:szCs w:val="24"/>
        </w:rPr>
        <w:commentReference w:id="74"/>
      </w:r>
    </w:p>
    <w:tbl>
      <w:tblPr>
        <w:tblStyle w:val="TableGrid"/>
        <w:tblW w:w="0" w:type="auto"/>
        <w:tblLayout w:type="fixed"/>
        <w:tblLook w:val="06A0" w:firstRow="1" w:lastRow="0" w:firstColumn="1" w:lastColumn="0" w:noHBand="1" w:noVBand="1"/>
      </w:tblPr>
      <w:tblGrid>
        <w:gridCol w:w="1530"/>
        <w:gridCol w:w="1560"/>
      </w:tblGrid>
      <w:tr w:rsidR="4BD5C889" w:rsidRPr="001C0889" w14:paraId="556BBD3F" w14:textId="77777777" w:rsidTr="4BD5C889">
        <w:trPr>
          <w:trHeight w:val="300"/>
        </w:trPr>
        <w:tc>
          <w:tcPr>
            <w:tcW w:w="1530" w:type="dxa"/>
            <w:tcBorders>
              <w:right w:val="single" w:sz="18" w:space="0" w:color="000000" w:themeColor="text1"/>
            </w:tcBorders>
            <w:shd w:val="clear" w:color="auto" w:fill="B3E5A1" w:themeFill="accent6" w:themeFillTint="66"/>
          </w:tcPr>
          <w:p w14:paraId="542EBC0F" w14:textId="4FA1E241" w:rsidR="2E1A33EC" w:rsidRPr="002078E0" w:rsidRDefault="2E1A33EC" w:rsidP="00E85F51">
            <w:pPr>
              <w:spacing w:line="360" w:lineRule="auto"/>
              <w:contextualSpacing/>
              <w:rPr>
                <w:rFonts w:ascii="Calibri" w:eastAsia="Calibri" w:hAnsi="Calibri" w:cs="Calibri"/>
                <w:sz w:val="24"/>
                <w:szCs w:val="24"/>
              </w:rPr>
            </w:pPr>
            <w:r w:rsidRPr="002078E0">
              <w:rPr>
                <w:rFonts w:ascii="Calibri" w:eastAsia="Calibri" w:hAnsi="Calibri" w:cs="Calibri"/>
                <w:sz w:val="24"/>
                <w:szCs w:val="24"/>
              </w:rPr>
              <w:t>Primary Key</w:t>
            </w:r>
          </w:p>
        </w:tc>
        <w:tc>
          <w:tcPr>
            <w:tcW w:w="156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Pr>
          <w:p w14:paraId="4FE3D5F5" w14:textId="379C7016" w:rsidR="2E1A33EC" w:rsidRPr="002078E0" w:rsidRDefault="2E1A33EC" w:rsidP="00E85F51">
            <w:pPr>
              <w:spacing w:line="360" w:lineRule="auto"/>
              <w:contextualSpacing/>
              <w:rPr>
                <w:rFonts w:ascii="Calibri" w:eastAsia="Calibri" w:hAnsi="Calibri" w:cs="Calibri"/>
                <w:sz w:val="24"/>
                <w:szCs w:val="24"/>
              </w:rPr>
            </w:pPr>
            <w:r w:rsidRPr="002078E0">
              <w:rPr>
                <w:rFonts w:ascii="Calibri" w:eastAsia="Calibri" w:hAnsi="Calibri" w:cs="Calibri"/>
                <w:sz w:val="24"/>
                <w:szCs w:val="24"/>
              </w:rPr>
              <w:t>Foreign Key</w:t>
            </w:r>
          </w:p>
        </w:tc>
      </w:tr>
    </w:tbl>
    <w:p w14:paraId="42209C36" w14:textId="710FE4A7" w:rsidR="00A06F81" w:rsidRPr="001C0889" w:rsidRDefault="00A06F81" w:rsidP="00E85F51">
      <w:pPr>
        <w:spacing w:line="360" w:lineRule="auto"/>
        <w:contextualSpacing/>
        <w:jc w:val="both"/>
        <w:rPr>
          <w:rFonts w:ascii="Calibri" w:eastAsia="Calibri" w:hAnsi="Calibri" w:cs="Calibri"/>
          <w:b/>
          <w:bCs/>
          <w:i/>
          <w:iCs/>
          <w:sz w:val="28"/>
          <w:szCs w:val="28"/>
        </w:rPr>
      </w:pPr>
    </w:p>
    <w:p w14:paraId="79670F3D" w14:textId="15760E73" w:rsidR="00A06F81" w:rsidRPr="002078E0" w:rsidRDefault="08BED67F" w:rsidP="00E85F51">
      <w:pPr>
        <w:spacing w:line="360" w:lineRule="auto"/>
        <w:contextualSpacing/>
        <w:jc w:val="both"/>
        <w:rPr>
          <w:rFonts w:ascii="Calibri" w:eastAsia="Calibri" w:hAnsi="Calibri" w:cs="Calibri"/>
          <w:sz w:val="24"/>
          <w:szCs w:val="24"/>
        </w:rPr>
      </w:pPr>
      <w:r w:rsidRPr="002078E0">
        <w:rPr>
          <w:rFonts w:ascii="Calibri" w:eastAsia="Calibri" w:hAnsi="Calibri" w:cs="Calibri"/>
          <w:sz w:val="24"/>
          <w:szCs w:val="24"/>
        </w:rPr>
        <w:t>Basic Info table</w:t>
      </w:r>
    </w:p>
    <w:tbl>
      <w:tblPr>
        <w:tblStyle w:val="TableGrid"/>
        <w:tblW w:w="9016" w:type="dxa"/>
        <w:tblLayout w:type="fixed"/>
        <w:tblLook w:val="06A0" w:firstRow="1" w:lastRow="0" w:firstColumn="1" w:lastColumn="0" w:noHBand="1" w:noVBand="1"/>
      </w:tblPr>
      <w:tblGrid>
        <w:gridCol w:w="1288"/>
        <w:gridCol w:w="1288"/>
        <w:gridCol w:w="1288"/>
        <w:gridCol w:w="930"/>
        <w:gridCol w:w="1646"/>
        <w:gridCol w:w="1288"/>
        <w:gridCol w:w="1288"/>
      </w:tblGrid>
      <w:tr w:rsidR="4BD5C889" w:rsidRPr="001C0889" w14:paraId="2002F41A" w14:textId="77777777" w:rsidTr="521B967D">
        <w:trPr>
          <w:trHeight w:val="300"/>
        </w:trPr>
        <w:tc>
          <w:tcPr>
            <w:tcW w:w="1288" w:type="dxa"/>
            <w:shd w:val="clear" w:color="auto" w:fill="B3E5A1" w:themeFill="accent6" w:themeFillTint="66"/>
          </w:tcPr>
          <w:p w14:paraId="71753A35" w14:textId="153849F5" w:rsidR="08BED67F" w:rsidRPr="002078E0" w:rsidRDefault="08BED67F" w:rsidP="00E85F51">
            <w:pPr>
              <w:spacing w:line="360" w:lineRule="auto"/>
              <w:contextualSpacing/>
              <w:rPr>
                <w:rFonts w:ascii="Calibri" w:eastAsia="Calibri" w:hAnsi="Calibri" w:cs="Calibri"/>
                <w:sz w:val="24"/>
                <w:szCs w:val="24"/>
              </w:rPr>
            </w:pPr>
            <w:r w:rsidRPr="002078E0">
              <w:rPr>
                <w:rFonts w:ascii="Calibri" w:eastAsia="Calibri" w:hAnsi="Calibri" w:cs="Calibri"/>
                <w:sz w:val="24"/>
                <w:szCs w:val="24"/>
              </w:rPr>
              <w:t>Park ID</w:t>
            </w:r>
          </w:p>
        </w:tc>
        <w:tc>
          <w:tcPr>
            <w:tcW w:w="1288" w:type="dxa"/>
          </w:tcPr>
          <w:p w14:paraId="49148B38" w14:textId="6A376F20" w:rsidR="08BED67F" w:rsidRPr="002078E0" w:rsidRDefault="08BED67F" w:rsidP="00E85F51">
            <w:pPr>
              <w:spacing w:line="360" w:lineRule="auto"/>
              <w:contextualSpacing/>
              <w:rPr>
                <w:rFonts w:ascii="Calibri" w:eastAsia="Calibri" w:hAnsi="Calibri" w:cs="Calibri"/>
                <w:sz w:val="24"/>
                <w:szCs w:val="24"/>
              </w:rPr>
            </w:pPr>
            <w:r w:rsidRPr="002078E0">
              <w:rPr>
                <w:rFonts w:ascii="Calibri" w:eastAsia="Calibri" w:hAnsi="Calibri" w:cs="Calibri"/>
                <w:sz w:val="24"/>
                <w:szCs w:val="24"/>
              </w:rPr>
              <w:t>Park Name</w:t>
            </w:r>
          </w:p>
        </w:tc>
        <w:tc>
          <w:tcPr>
            <w:tcW w:w="1288" w:type="dxa"/>
          </w:tcPr>
          <w:p w14:paraId="41F3140B" w14:textId="4265E6D1" w:rsidR="08BED67F" w:rsidRPr="002078E0" w:rsidRDefault="08BED67F" w:rsidP="00E85F51">
            <w:pPr>
              <w:spacing w:line="360" w:lineRule="auto"/>
              <w:contextualSpacing/>
              <w:rPr>
                <w:rFonts w:ascii="Calibri" w:eastAsia="Calibri" w:hAnsi="Calibri" w:cs="Calibri"/>
                <w:sz w:val="24"/>
                <w:szCs w:val="24"/>
              </w:rPr>
            </w:pPr>
            <w:r w:rsidRPr="002078E0">
              <w:rPr>
                <w:rFonts w:ascii="Calibri" w:eastAsia="Calibri" w:hAnsi="Calibri" w:cs="Calibri"/>
                <w:sz w:val="24"/>
                <w:szCs w:val="24"/>
              </w:rPr>
              <w:t>Total Area</w:t>
            </w:r>
          </w:p>
        </w:tc>
        <w:tc>
          <w:tcPr>
            <w:tcW w:w="930" w:type="dxa"/>
          </w:tcPr>
          <w:p w14:paraId="3C298011" w14:textId="671CBEDB" w:rsidR="08BED67F" w:rsidRPr="002078E0" w:rsidRDefault="08BED67F" w:rsidP="00E85F51">
            <w:pPr>
              <w:spacing w:line="360" w:lineRule="auto"/>
              <w:contextualSpacing/>
              <w:rPr>
                <w:rFonts w:ascii="Calibri" w:eastAsia="Calibri" w:hAnsi="Calibri" w:cs="Calibri"/>
                <w:sz w:val="24"/>
                <w:szCs w:val="24"/>
              </w:rPr>
            </w:pPr>
            <w:r w:rsidRPr="002078E0">
              <w:rPr>
                <w:rFonts w:ascii="Calibri" w:eastAsia="Calibri" w:hAnsi="Calibri" w:cs="Calibri"/>
                <w:sz w:val="24"/>
                <w:szCs w:val="24"/>
              </w:rPr>
              <w:t>Grass</w:t>
            </w:r>
          </w:p>
        </w:tc>
        <w:tc>
          <w:tcPr>
            <w:tcW w:w="1646" w:type="dxa"/>
          </w:tcPr>
          <w:p w14:paraId="69821728" w14:textId="398E2484" w:rsidR="08BED67F" w:rsidRPr="002078E0" w:rsidRDefault="08BED67F" w:rsidP="00E85F51">
            <w:pPr>
              <w:spacing w:line="360" w:lineRule="auto"/>
              <w:contextualSpacing/>
              <w:rPr>
                <w:rFonts w:ascii="Calibri" w:eastAsia="Calibri" w:hAnsi="Calibri" w:cs="Calibri"/>
                <w:sz w:val="24"/>
                <w:szCs w:val="24"/>
              </w:rPr>
            </w:pPr>
            <w:r w:rsidRPr="002078E0">
              <w:rPr>
                <w:rFonts w:ascii="Calibri" w:eastAsia="Calibri" w:hAnsi="Calibri" w:cs="Calibri"/>
                <w:sz w:val="24"/>
                <w:szCs w:val="24"/>
              </w:rPr>
              <w:t>Impermeable</w:t>
            </w:r>
          </w:p>
        </w:tc>
        <w:tc>
          <w:tcPr>
            <w:tcW w:w="1288" w:type="dxa"/>
          </w:tcPr>
          <w:p w14:paraId="5764D605" w14:textId="638EF9D0" w:rsidR="08BED67F" w:rsidRPr="002078E0" w:rsidRDefault="08BED67F" w:rsidP="00E85F51">
            <w:pPr>
              <w:spacing w:line="360" w:lineRule="auto"/>
              <w:contextualSpacing/>
              <w:rPr>
                <w:rFonts w:ascii="Calibri" w:eastAsia="Calibri" w:hAnsi="Calibri" w:cs="Calibri"/>
                <w:sz w:val="24"/>
                <w:szCs w:val="24"/>
              </w:rPr>
            </w:pPr>
            <w:r w:rsidRPr="002078E0">
              <w:rPr>
                <w:rFonts w:ascii="Calibri" w:eastAsia="Calibri" w:hAnsi="Calibri" w:cs="Calibri"/>
                <w:sz w:val="24"/>
                <w:szCs w:val="24"/>
              </w:rPr>
              <w:t>Trees</w:t>
            </w:r>
          </w:p>
        </w:tc>
        <w:tc>
          <w:tcPr>
            <w:tcW w:w="1288" w:type="dxa"/>
          </w:tcPr>
          <w:p w14:paraId="19EAC04E" w14:textId="45AFEA8D" w:rsidR="08BED67F" w:rsidRPr="002078E0" w:rsidRDefault="08BED67F" w:rsidP="00E85F51">
            <w:pPr>
              <w:spacing w:line="360" w:lineRule="auto"/>
              <w:contextualSpacing/>
              <w:rPr>
                <w:rFonts w:ascii="Calibri" w:eastAsia="Calibri" w:hAnsi="Calibri" w:cs="Calibri"/>
                <w:sz w:val="24"/>
                <w:szCs w:val="24"/>
              </w:rPr>
            </w:pPr>
            <w:r w:rsidRPr="002078E0">
              <w:rPr>
                <w:rFonts w:ascii="Calibri" w:eastAsia="Calibri" w:hAnsi="Calibri" w:cs="Calibri"/>
                <w:sz w:val="24"/>
                <w:szCs w:val="24"/>
              </w:rPr>
              <w:t>Other</w:t>
            </w:r>
          </w:p>
        </w:tc>
      </w:tr>
    </w:tbl>
    <w:p w14:paraId="43CA4B59" w14:textId="1C613FCC" w:rsidR="00A06F81" w:rsidRPr="002078E0" w:rsidRDefault="00A06F81" w:rsidP="00E85F51">
      <w:pPr>
        <w:spacing w:line="360" w:lineRule="auto"/>
        <w:contextualSpacing/>
        <w:jc w:val="both"/>
        <w:rPr>
          <w:rFonts w:ascii="Calibri" w:eastAsia="Calibri" w:hAnsi="Calibri" w:cs="Calibri"/>
          <w:b/>
          <w:bCs/>
          <w:i/>
          <w:iCs/>
          <w:sz w:val="32"/>
          <w:szCs w:val="32"/>
        </w:rPr>
      </w:pPr>
    </w:p>
    <w:p w14:paraId="336F90EF" w14:textId="04F545E0" w:rsidR="00A06F81" w:rsidRPr="002078E0" w:rsidRDefault="08BED67F" w:rsidP="00E85F51">
      <w:pPr>
        <w:spacing w:line="360" w:lineRule="auto"/>
        <w:contextualSpacing/>
        <w:jc w:val="both"/>
        <w:rPr>
          <w:rFonts w:ascii="Calibri" w:eastAsia="Calibri" w:hAnsi="Calibri" w:cs="Calibri"/>
          <w:sz w:val="24"/>
          <w:szCs w:val="24"/>
        </w:rPr>
      </w:pPr>
      <w:r w:rsidRPr="002078E0">
        <w:rPr>
          <w:rFonts w:ascii="Calibri" w:eastAsia="Calibri" w:hAnsi="Calibri" w:cs="Calibri"/>
          <w:sz w:val="24"/>
          <w:szCs w:val="24"/>
        </w:rPr>
        <w:t>Flood Info table</w:t>
      </w:r>
    </w:p>
    <w:tbl>
      <w:tblPr>
        <w:tblStyle w:val="TableGrid"/>
        <w:tblW w:w="9150" w:type="dxa"/>
        <w:tblLayout w:type="fixed"/>
        <w:tblLook w:val="06A0" w:firstRow="1" w:lastRow="0" w:firstColumn="1" w:lastColumn="0" w:noHBand="1" w:noVBand="1"/>
      </w:tblPr>
      <w:tblGrid>
        <w:gridCol w:w="690"/>
        <w:gridCol w:w="1080"/>
        <w:gridCol w:w="1080"/>
        <w:gridCol w:w="1335"/>
        <w:gridCol w:w="1125"/>
        <w:gridCol w:w="1080"/>
        <w:gridCol w:w="1290"/>
        <w:gridCol w:w="1470"/>
      </w:tblGrid>
      <w:tr w:rsidR="4BD5C889" w:rsidRPr="001C0889" w14:paraId="642E4AF6" w14:textId="77777777" w:rsidTr="72DF9382">
        <w:trPr>
          <w:trHeight w:val="300"/>
        </w:trPr>
        <w:tc>
          <w:tcPr>
            <w:tcW w:w="6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B3E5A1" w:themeFill="accent6" w:themeFillTint="66"/>
          </w:tcPr>
          <w:p w14:paraId="083EBDEE" w14:textId="0236C651" w:rsidR="08BED67F" w:rsidRPr="001C0889" w:rsidRDefault="08BED67F" w:rsidP="00E85F51">
            <w:pPr>
              <w:spacing w:line="360" w:lineRule="auto"/>
              <w:contextualSpacing/>
              <w:rPr>
                <w:rFonts w:ascii="Calibri" w:eastAsia="Calibri" w:hAnsi="Calibri" w:cs="Calibri"/>
              </w:rPr>
            </w:pPr>
            <w:r w:rsidRPr="001C0889">
              <w:rPr>
                <w:rFonts w:ascii="Calibri" w:eastAsia="Calibri" w:hAnsi="Calibri" w:cs="Calibri"/>
              </w:rPr>
              <w:t>Park ID</w:t>
            </w:r>
          </w:p>
        </w:tc>
        <w:tc>
          <w:tcPr>
            <w:tcW w:w="1080" w:type="dxa"/>
            <w:tcBorders>
              <w:left w:val="single" w:sz="18" w:space="0" w:color="000000" w:themeColor="text1"/>
            </w:tcBorders>
          </w:tcPr>
          <w:p w14:paraId="28506B3E" w14:textId="0E080D42" w:rsidR="08BED67F" w:rsidRPr="001C0889" w:rsidRDefault="08BED67F" w:rsidP="00E85F51">
            <w:pPr>
              <w:spacing w:line="360" w:lineRule="auto"/>
              <w:contextualSpacing/>
              <w:rPr>
                <w:rFonts w:ascii="Calibri" w:eastAsia="Calibri" w:hAnsi="Calibri" w:cs="Calibri"/>
              </w:rPr>
            </w:pPr>
            <w:r w:rsidRPr="001C0889">
              <w:rPr>
                <w:rFonts w:ascii="Calibri" w:eastAsia="Calibri" w:hAnsi="Calibri" w:cs="Calibri"/>
              </w:rPr>
              <w:t xml:space="preserve">Presence of Flood </w:t>
            </w:r>
            <w:r w:rsidR="5D151EA2" w:rsidRPr="001C0889">
              <w:rPr>
                <w:rFonts w:ascii="Calibri" w:eastAsia="Calibri" w:hAnsi="Calibri" w:cs="Calibri"/>
              </w:rPr>
              <w:t>Defences</w:t>
            </w:r>
          </w:p>
        </w:tc>
        <w:tc>
          <w:tcPr>
            <w:tcW w:w="1080" w:type="dxa"/>
          </w:tcPr>
          <w:p w14:paraId="44DEEFEE" w14:textId="4785E17F" w:rsidR="08BED67F" w:rsidRPr="001C0889" w:rsidRDefault="08BED67F" w:rsidP="00E85F51">
            <w:pPr>
              <w:spacing w:line="360" w:lineRule="auto"/>
              <w:contextualSpacing/>
              <w:rPr>
                <w:rFonts w:ascii="Calibri" w:eastAsia="Calibri" w:hAnsi="Calibri" w:cs="Calibri"/>
              </w:rPr>
            </w:pPr>
            <w:r w:rsidRPr="001C0889">
              <w:rPr>
                <w:rFonts w:ascii="Calibri" w:eastAsia="Calibri" w:hAnsi="Calibri" w:cs="Calibri"/>
              </w:rPr>
              <w:t>Presence of Water</w:t>
            </w:r>
          </w:p>
        </w:tc>
        <w:tc>
          <w:tcPr>
            <w:tcW w:w="1335" w:type="dxa"/>
          </w:tcPr>
          <w:p w14:paraId="5217361D" w14:textId="013D0623" w:rsidR="08BED67F" w:rsidRPr="001C0889" w:rsidRDefault="635CF5B2" w:rsidP="00E85F51">
            <w:pPr>
              <w:spacing w:line="360" w:lineRule="auto"/>
              <w:contextualSpacing/>
              <w:rPr>
                <w:rFonts w:ascii="Calibri" w:eastAsia="Calibri" w:hAnsi="Calibri" w:cs="Calibri"/>
              </w:rPr>
            </w:pPr>
            <w:r w:rsidRPr="001C0889">
              <w:rPr>
                <w:rFonts w:ascii="Calibri" w:eastAsia="Calibri" w:hAnsi="Calibri" w:cs="Calibri"/>
              </w:rPr>
              <w:t>Canali</w:t>
            </w:r>
            <w:r w:rsidR="221E9AD0" w:rsidRPr="001C0889">
              <w:rPr>
                <w:rFonts w:ascii="Calibri" w:eastAsia="Calibri" w:hAnsi="Calibri" w:cs="Calibri"/>
              </w:rPr>
              <w:t>s</w:t>
            </w:r>
            <w:r w:rsidRPr="001C0889">
              <w:rPr>
                <w:rFonts w:ascii="Calibri" w:eastAsia="Calibri" w:hAnsi="Calibri" w:cs="Calibri"/>
              </w:rPr>
              <w:t>ation</w:t>
            </w:r>
          </w:p>
        </w:tc>
        <w:tc>
          <w:tcPr>
            <w:tcW w:w="1125" w:type="dxa"/>
          </w:tcPr>
          <w:p w14:paraId="471E62A4" w14:textId="20F6BC1D" w:rsidR="08BED67F" w:rsidRPr="001C0889" w:rsidRDefault="08BED67F" w:rsidP="00E85F51">
            <w:pPr>
              <w:spacing w:line="360" w:lineRule="auto"/>
              <w:contextualSpacing/>
              <w:rPr>
                <w:rFonts w:ascii="Calibri" w:eastAsia="Calibri" w:hAnsi="Calibri" w:cs="Calibri"/>
              </w:rPr>
            </w:pPr>
            <w:r w:rsidRPr="001C0889">
              <w:rPr>
                <w:rFonts w:ascii="Calibri" w:eastAsia="Calibri" w:hAnsi="Calibri" w:cs="Calibri"/>
              </w:rPr>
              <w:t>Higher Flood Potential</w:t>
            </w:r>
          </w:p>
        </w:tc>
        <w:tc>
          <w:tcPr>
            <w:tcW w:w="1080" w:type="dxa"/>
          </w:tcPr>
          <w:p w14:paraId="134D880D" w14:textId="63781CCC" w:rsidR="08BED67F" w:rsidRPr="001C0889" w:rsidRDefault="08BED67F" w:rsidP="00E85F51">
            <w:pPr>
              <w:spacing w:line="360" w:lineRule="auto"/>
              <w:contextualSpacing/>
              <w:rPr>
                <w:rFonts w:ascii="Calibri" w:eastAsia="Calibri" w:hAnsi="Calibri" w:cs="Calibri"/>
              </w:rPr>
            </w:pPr>
            <w:r w:rsidRPr="001C0889">
              <w:rPr>
                <w:rFonts w:ascii="Calibri" w:eastAsia="Calibri" w:hAnsi="Calibri" w:cs="Calibri"/>
              </w:rPr>
              <w:t>Lower Flood Potential</w:t>
            </w:r>
          </w:p>
        </w:tc>
        <w:tc>
          <w:tcPr>
            <w:tcW w:w="1290" w:type="dxa"/>
          </w:tcPr>
          <w:p w14:paraId="54DC3701" w14:textId="409B22E5" w:rsidR="08BED67F" w:rsidRPr="001C0889" w:rsidRDefault="08BED67F" w:rsidP="00E85F51">
            <w:pPr>
              <w:spacing w:line="360" w:lineRule="auto"/>
              <w:contextualSpacing/>
              <w:rPr>
                <w:rFonts w:ascii="Calibri" w:eastAsia="Calibri" w:hAnsi="Calibri" w:cs="Calibri"/>
              </w:rPr>
            </w:pPr>
            <w:r w:rsidRPr="001C0889">
              <w:rPr>
                <w:rFonts w:ascii="Calibri" w:eastAsia="Calibri" w:hAnsi="Calibri" w:cs="Calibri"/>
              </w:rPr>
              <w:t>Unassessed potential</w:t>
            </w:r>
          </w:p>
        </w:tc>
        <w:tc>
          <w:tcPr>
            <w:tcW w:w="1470" w:type="dxa"/>
          </w:tcPr>
          <w:p w14:paraId="0055CF90" w14:textId="143B7187" w:rsidR="08BED67F" w:rsidRPr="001C0889" w:rsidRDefault="08BED67F" w:rsidP="00E85F51">
            <w:pPr>
              <w:spacing w:line="360" w:lineRule="auto"/>
              <w:contextualSpacing/>
              <w:rPr>
                <w:rFonts w:ascii="Calibri" w:eastAsia="Calibri" w:hAnsi="Calibri" w:cs="Calibri"/>
              </w:rPr>
            </w:pPr>
            <w:r w:rsidRPr="001C0889">
              <w:rPr>
                <w:rFonts w:ascii="Calibri" w:eastAsia="Calibri" w:hAnsi="Calibri" w:cs="Calibri"/>
              </w:rPr>
              <w:t>Trees and Impermeable</w:t>
            </w:r>
          </w:p>
        </w:tc>
      </w:tr>
    </w:tbl>
    <w:p w14:paraId="214C2196" w14:textId="0ADA3692" w:rsidR="00E85F51" w:rsidRPr="002078E0" w:rsidRDefault="00E85F51" w:rsidP="00E85F51">
      <w:pPr>
        <w:spacing w:line="360" w:lineRule="auto"/>
        <w:contextualSpacing/>
        <w:jc w:val="both"/>
        <w:rPr>
          <w:rFonts w:ascii="Calibri" w:eastAsia="Calibri" w:hAnsi="Calibri" w:cs="Calibri"/>
        </w:rPr>
      </w:pPr>
    </w:p>
    <w:p w14:paraId="060BC505" w14:textId="0EDF22F1" w:rsidR="00A06F81" w:rsidRPr="002078E0" w:rsidRDefault="3A0E9BEC" w:rsidP="00E85F51">
      <w:pPr>
        <w:spacing w:line="360" w:lineRule="auto"/>
        <w:contextualSpacing/>
        <w:jc w:val="both"/>
        <w:rPr>
          <w:rFonts w:ascii="Calibri" w:eastAsia="Calibri" w:hAnsi="Calibri" w:cs="Calibri"/>
          <w:sz w:val="24"/>
          <w:szCs w:val="24"/>
        </w:rPr>
      </w:pPr>
      <w:r w:rsidRPr="002078E0">
        <w:rPr>
          <w:rFonts w:ascii="Calibri" w:eastAsia="Calibri" w:hAnsi="Calibri" w:cs="Calibri"/>
          <w:sz w:val="24"/>
          <w:szCs w:val="24"/>
        </w:rPr>
        <w:t>Geography Info table</w:t>
      </w:r>
    </w:p>
    <w:tbl>
      <w:tblPr>
        <w:tblStyle w:val="TableGrid"/>
        <w:tblW w:w="0" w:type="auto"/>
        <w:tblLayout w:type="fixed"/>
        <w:tblLook w:val="06A0" w:firstRow="1" w:lastRow="0" w:firstColumn="1" w:lastColumn="0" w:noHBand="1" w:noVBand="1"/>
      </w:tblPr>
      <w:tblGrid>
        <w:gridCol w:w="930"/>
        <w:gridCol w:w="1320"/>
        <w:gridCol w:w="1395"/>
        <w:gridCol w:w="1260"/>
        <w:gridCol w:w="1260"/>
        <w:gridCol w:w="1335"/>
        <w:gridCol w:w="1515"/>
      </w:tblGrid>
      <w:tr w:rsidR="4BD5C889" w:rsidRPr="002078E0" w14:paraId="2787E6C4" w14:textId="77777777" w:rsidTr="4BD5C889">
        <w:trPr>
          <w:trHeight w:val="300"/>
        </w:trPr>
        <w:tc>
          <w:tcPr>
            <w:tcW w:w="93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B3E5A1" w:themeFill="accent6" w:themeFillTint="66"/>
          </w:tcPr>
          <w:p w14:paraId="620D57A1" w14:textId="75C37841" w:rsidR="3A0E9BEC" w:rsidRPr="002078E0" w:rsidRDefault="3A0E9BEC" w:rsidP="00E85F51">
            <w:pPr>
              <w:spacing w:line="360" w:lineRule="auto"/>
              <w:contextualSpacing/>
              <w:rPr>
                <w:rFonts w:ascii="Calibri" w:eastAsia="Calibri" w:hAnsi="Calibri" w:cs="Calibri"/>
                <w:sz w:val="24"/>
                <w:szCs w:val="24"/>
              </w:rPr>
            </w:pPr>
            <w:r w:rsidRPr="002078E0">
              <w:rPr>
                <w:rFonts w:ascii="Calibri" w:eastAsia="Calibri" w:hAnsi="Calibri" w:cs="Calibri"/>
                <w:sz w:val="24"/>
                <w:szCs w:val="24"/>
              </w:rPr>
              <w:t>Park ID</w:t>
            </w:r>
          </w:p>
        </w:tc>
        <w:tc>
          <w:tcPr>
            <w:tcW w:w="1320" w:type="dxa"/>
            <w:tcBorders>
              <w:left w:val="single" w:sz="18" w:space="0" w:color="000000" w:themeColor="text1"/>
            </w:tcBorders>
          </w:tcPr>
          <w:p w14:paraId="550801F8" w14:textId="47B74861" w:rsidR="3A0E9BEC" w:rsidRPr="002078E0" w:rsidRDefault="3A0E9BEC" w:rsidP="00E85F51">
            <w:pPr>
              <w:spacing w:line="360" w:lineRule="auto"/>
              <w:contextualSpacing/>
              <w:rPr>
                <w:rFonts w:ascii="Calibri" w:eastAsia="Calibri" w:hAnsi="Calibri" w:cs="Calibri"/>
                <w:sz w:val="24"/>
                <w:szCs w:val="24"/>
              </w:rPr>
            </w:pPr>
            <w:r w:rsidRPr="002078E0">
              <w:rPr>
                <w:rFonts w:ascii="Calibri" w:eastAsia="Calibri" w:hAnsi="Calibri" w:cs="Calibri"/>
                <w:sz w:val="24"/>
                <w:szCs w:val="24"/>
              </w:rPr>
              <w:t>Mean Slope</w:t>
            </w:r>
          </w:p>
        </w:tc>
        <w:tc>
          <w:tcPr>
            <w:tcW w:w="1395" w:type="dxa"/>
          </w:tcPr>
          <w:p w14:paraId="6BE46642" w14:textId="7356B60B" w:rsidR="3A0E9BEC" w:rsidRPr="002078E0" w:rsidRDefault="3A0E9BEC" w:rsidP="00E85F51">
            <w:pPr>
              <w:spacing w:line="360" w:lineRule="auto"/>
              <w:contextualSpacing/>
              <w:rPr>
                <w:rFonts w:ascii="Calibri" w:eastAsia="Calibri" w:hAnsi="Calibri" w:cs="Calibri"/>
                <w:sz w:val="24"/>
                <w:szCs w:val="24"/>
              </w:rPr>
            </w:pPr>
            <w:r w:rsidRPr="002078E0">
              <w:rPr>
                <w:rFonts w:ascii="Calibri" w:eastAsia="Calibri" w:hAnsi="Calibri" w:cs="Calibri"/>
                <w:sz w:val="24"/>
                <w:szCs w:val="24"/>
              </w:rPr>
              <w:t>Mean Elevation</w:t>
            </w:r>
          </w:p>
        </w:tc>
        <w:tc>
          <w:tcPr>
            <w:tcW w:w="1260" w:type="dxa"/>
          </w:tcPr>
          <w:p w14:paraId="2269DF27" w14:textId="59A72AA1" w:rsidR="3A0E9BEC" w:rsidRPr="002078E0" w:rsidRDefault="3A0E9BEC" w:rsidP="00E85F51">
            <w:pPr>
              <w:spacing w:line="360" w:lineRule="auto"/>
              <w:contextualSpacing/>
              <w:rPr>
                <w:rFonts w:ascii="Calibri" w:eastAsia="Calibri" w:hAnsi="Calibri" w:cs="Calibri"/>
                <w:sz w:val="24"/>
                <w:szCs w:val="24"/>
              </w:rPr>
            </w:pPr>
            <w:r w:rsidRPr="002078E0">
              <w:rPr>
                <w:rFonts w:ascii="Calibri" w:eastAsia="Calibri" w:hAnsi="Calibri" w:cs="Calibri"/>
                <w:sz w:val="24"/>
                <w:szCs w:val="24"/>
              </w:rPr>
              <w:t>Min. Elevation</w:t>
            </w:r>
          </w:p>
        </w:tc>
        <w:tc>
          <w:tcPr>
            <w:tcW w:w="1260" w:type="dxa"/>
          </w:tcPr>
          <w:p w14:paraId="224124D8" w14:textId="636B14D1" w:rsidR="3A0E9BEC" w:rsidRPr="002078E0" w:rsidRDefault="3A0E9BEC" w:rsidP="00E85F51">
            <w:pPr>
              <w:spacing w:line="360" w:lineRule="auto"/>
              <w:contextualSpacing/>
              <w:rPr>
                <w:rFonts w:ascii="Calibri" w:eastAsia="Calibri" w:hAnsi="Calibri" w:cs="Calibri"/>
                <w:sz w:val="24"/>
                <w:szCs w:val="24"/>
              </w:rPr>
            </w:pPr>
            <w:r w:rsidRPr="002078E0">
              <w:rPr>
                <w:rFonts w:ascii="Calibri" w:eastAsia="Calibri" w:hAnsi="Calibri" w:cs="Calibri"/>
                <w:sz w:val="24"/>
                <w:szCs w:val="24"/>
              </w:rPr>
              <w:t>Max. Elevation</w:t>
            </w:r>
          </w:p>
        </w:tc>
        <w:tc>
          <w:tcPr>
            <w:tcW w:w="1335" w:type="dxa"/>
          </w:tcPr>
          <w:p w14:paraId="50BBC1A1" w14:textId="24045D7A" w:rsidR="3A0E9BEC" w:rsidRPr="002078E0" w:rsidRDefault="3A0E9BEC" w:rsidP="00E85F51">
            <w:pPr>
              <w:spacing w:line="360" w:lineRule="auto"/>
              <w:contextualSpacing/>
              <w:rPr>
                <w:rFonts w:ascii="Calibri" w:eastAsia="Calibri" w:hAnsi="Calibri" w:cs="Calibri"/>
                <w:sz w:val="24"/>
                <w:szCs w:val="24"/>
              </w:rPr>
            </w:pPr>
            <w:r w:rsidRPr="002078E0">
              <w:rPr>
                <w:rFonts w:ascii="Calibri" w:eastAsia="Calibri" w:hAnsi="Calibri" w:cs="Calibri"/>
                <w:sz w:val="24"/>
                <w:szCs w:val="24"/>
              </w:rPr>
              <w:t>Elevation Range</w:t>
            </w:r>
          </w:p>
        </w:tc>
        <w:tc>
          <w:tcPr>
            <w:tcW w:w="1515" w:type="dxa"/>
          </w:tcPr>
          <w:p w14:paraId="01CA40E7" w14:textId="111A7F0B" w:rsidR="3A0E9BEC" w:rsidRPr="002078E0" w:rsidRDefault="3A0E9BEC" w:rsidP="00E85F51">
            <w:pPr>
              <w:spacing w:line="360" w:lineRule="auto"/>
              <w:contextualSpacing/>
              <w:rPr>
                <w:rFonts w:ascii="Calibri" w:eastAsia="Calibri" w:hAnsi="Calibri" w:cs="Calibri"/>
                <w:sz w:val="24"/>
                <w:szCs w:val="24"/>
              </w:rPr>
            </w:pPr>
            <w:r w:rsidRPr="002078E0">
              <w:rPr>
                <w:rFonts w:ascii="Calibri" w:eastAsia="Calibri" w:hAnsi="Calibri" w:cs="Calibri"/>
                <w:sz w:val="24"/>
                <w:szCs w:val="24"/>
              </w:rPr>
              <w:t>Connectivity</w:t>
            </w:r>
          </w:p>
        </w:tc>
      </w:tr>
    </w:tbl>
    <w:p w14:paraId="1C01286E" w14:textId="7AEBCC2E" w:rsidR="00A06F81" w:rsidRPr="002078E0" w:rsidRDefault="00A06F81" w:rsidP="00E85F51">
      <w:pPr>
        <w:spacing w:line="360" w:lineRule="auto"/>
        <w:contextualSpacing/>
        <w:jc w:val="both"/>
        <w:rPr>
          <w:rFonts w:ascii="Calibri" w:eastAsia="Calibri" w:hAnsi="Calibri" w:cs="Calibri"/>
          <w:b/>
          <w:bCs/>
          <w:i/>
          <w:iCs/>
          <w:sz w:val="28"/>
          <w:szCs w:val="28"/>
        </w:rPr>
      </w:pPr>
    </w:p>
    <w:p w14:paraId="1F94E64E" w14:textId="2CDC627D" w:rsidR="00A06F81" w:rsidRPr="002078E0" w:rsidRDefault="3A0E9BEC" w:rsidP="00E85F51">
      <w:pPr>
        <w:spacing w:line="360" w:lineRule="auto"/>
        <w:contextualSpacing/>
        <w:jc w:val="both"/>
        <w:rPr>
          <w:rFonts w:ascii="Calibri" w:eastAsia="Calibri" w:hAnsi="Calibri" w:cs="Calibri"/>
          <w:sz w:val="24"/>
          <w:szCs w:val="24"/>
        </w:rPr>
      </w:pPr>
      <w:r w:rsidRPr="002078E0">
        <w:rPr>
          <w:rFonts w:ascii="Calibri" w:eastAsia="Calibri" w:hAnsi="Calibri" w:cs="Calibri"/>
          <w:sz w:val="24"/>
          <w:szCs w:val="24"/>
        </w:rPr>
        <w:t>Scoring Info table</w:t>
      </w:r>
    </w:p>
    <w:tbl>
      <w:tblPr>
        <w:tblStyle w:val="TableGrid"/>
        <w:tblW w:w="0" w:type="auto"/>
        <w:tblLayout w:type="fixed"/>
        <w:tblLook w:val="06A0" w:firstRow="1" w:lastRow="0" w:firstColumn="1" w:lastColumn="0" w:noHBand="1" w:noVBand="1"/>
      </w:tblPr>
      <w:tblGrid>
        <w:gridCol w:w="1140"/>
        <w:gridCol w:w="1447"/>
        <w:gridCol w:w="1223"/>
      </w:tblGrid>
      <w:tr w:rsidR="4BD5C889" w:rsidRPr="001C0889" w14:paraId="18FF1757" w14:textId="77777777" w:rsidTr="002078E0">
        <w:trPr>
          <w:trHeight w:val="300"/>
        </w:trPr>
        <w:tc>
          <w:tcPr>
            <w:tcW w:w="114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B3E5A1" w:themeFill="accent6" w:themeFillTint="66"/>
          </w:tcPr>
          <w:p w14:paraId="33B29589" w14:textId="03A8C314" w:rsidR="3A0E9BEC" w:rsidRPr="002078E0" w:rsidRDefault="3A0E9BEC" w:rsidP="00E85F51">
            <w:pPr>
              <w:spacing w:line="360" w:lineRule="auto"/>
              <w:contextualSpacing/>
              <w:rPr>
                <w:rFonts w:ascii="Calibri" w:eastAsia="Calibri" w:hAnsi="Calibri" w:cs="Calibri"/>
                <w:sz w:val="24"/>
                <w:szCs w:val="24"/>
              </w:rPr>
            </w:pPr>
            <w:r w:rsidRPr="002078E0">
              <w:rPr>
                <w:rFonts w:ascii="Calibri" w:eastAsia="Calibri" w:hAnsi="Calibri" w:cs="Calibri"/>
                <w:sz w:val="24"/>
                <w:szCs w:val="24"/>
              </w:rPr>
              <w:t>Park ID</w:t>
            </w:r>
          </w:p>
        </w:tc>
        <w:tc>
          <w:tcPr>
            <w:tcW w:w="1447" w:type="dxa"/>
            <w:tcBorders>
              <w:left w:val="single" w:sz="18" w:space="0" w:color="000000" w:themeColor="text1"/>
            </w:tcBorders>
          </w:tcPr>
          <w:p w14:paraId="0356B7B0" w14:textId="6BA28CBC" w:rsidR="3A0E9BEC" w:rsidRPr="002078E0" w:rsidRDefault="3A0E9BEC" w:rsidP="00E85F51">
            <w:pPr>
              <w:spacing w:line="360" w:lineRule="auto"/>
              <w:contextualSpacing/>
              <w:rPr>
                <w:rFonts w:ascii="Calibri" w:eastAsia="Calibri" w:hAnsi="Calibri" w:cs="Calibri"/>
                <w:sz w:val="24"/>
                <w:szCs w:val="24"/>
              </w:rPr>
            </w:pPr>
            <w:r w:rsidRPr="002078E0">
              <w:rPr>
                <w:rFonts w:ascii="Calibri" w:eastAsia="Calibri" w:hAnsi="Calibri" w:cs="Calibri"/>
                <w:sz w:val="24"/>
                <w:szCs w:val="24"/>
              </w:rPr>
              <w:t>Deprivation</w:t>
            </w:r>
          </w:p>
        </w:tc>
        <w:tc>
          <w:tcPr>
            <w:tcW w:w="1223" w:type="dxa"/>
          </w:tcPr>
          <w:p w14:paraId="42915CE9" w14:textId="07F5FDDD" w:rsidR="3A0E9BEC" w:rsidRPr="002078E0" w:rsidRDefault="3A0E9BEC" w:rsidP="00E85F51">
            <w:pPr>
              <w:spacing w:line="360" w:lineRule="auto"/>
              <w:contextualSpacing/>
              <w:rPr>
                <w:rFonts w:ascii="Calibri" w:eastAsia="Calibri" w:hAnsi="Calibri" w:cs="Calibri"/>
                <w:sz w:val="24"/>
                <w:szCs w:val="24"/>
              </w:rPr>
            </w:pPr>
            <w:r w:rsidRPr="002078E0">
              <w:rPr>
                <w:rFonts w:ascii="Calibri" w:eastAsia="Calibri" w:hAnsi="Calibri" w:cs="Calibri"/>
                <w:sz w:val="24"/>
                <w:szCs w:val="24"/>
              </w:rPr>
              <w:t>Total Score</w:t>
            </w:r>
          </w:p>
        </w:tc>
      </w:tr>
    </w:tbl>
    <w:p w14:paraId="67AF872A" w14:textId="16907B09" w:rsidR="00A06F81" w:rsidRPr="001C0889" w:rsidRDefault="00396E45" w:rsidP="00F56FEB">
      <w:pPr>
        <w:pStyle w:val="Heading1"/>
        <w:rPr>
          <w:rFonts w:ascii="Calibri" w:hAnsi="Calibri" w:cs="Calibri"/>
          <w:color w:val="auto"/>
          <w:sz w:val="32"/>
          <w:szCs w:val="32"/>
        </w:rPr>
      </w:pPr>
      <w:bookmarkStart w:id="75" w:name="_Toc183695624"/>
      <w:bookmarkStart w:id="76" w:name="_Toc184303198"/>
      <w:r w:rsidRPr="001C0889">
        <w:rPr>
          <w:rFonts w:ascii="Calibri" w:hAnsi="Calibri" w:cs="Calibri"/>
          <w:color w:val="auto"/>
          <w:sz w:val="32"/>
          <w:szCs w:val="32"/>
        </w:rPr>
        <w:lastRenderedPageBreak/>
        <w:t>Appendix D: Oracle Table Creation</w:t>
      </w:r>
      <w:bookmarkEnd w:id="75"/>
      <w:bookmarkEnd w:id="76"/>
    </w:p>
    <w:p w14:paraId="6DDFA423" w14:textId="1AED32FF" w:rsidR="00A06F81" w:rsidRPr="001C0889" w:rsidRDefault="4F908E98" w:rsidP="00E85F51">
      <w:pPr>
        <w:spacing w:after="0" w:line="360" w:lineRule="auto"/>
        <w:contextualSpacing/>
        <w:jc w:val="both"/>
        <w:rPr>
          <w:rFonts w:ascii="Calibri" w:hAnsi="Calibri" w:cs="Calibri"/>
        </w:rPr>
      </w:pPr>
      <w:r w:rsidRPr="001C0889">
        <w:rPr>
          <w:rFonts w:ascii="Calibri" w:eastAsia="Calibri" w:hAnsi="Calibri" w:cs="Calibri"/>
          <w:b/>
          <w:bCs/>
          <w:i/>
          <w:iCs/>
          <w:sz w:val="28"/>
          <w:szCs w:val="28"/>
        </w:rPr>
        <w:t xml:space="preserve"> </w:t>
      </w:r>
      <w:r w:rsidR="73FF99A1">
        <w:rPr>
          <w:noProof/>
        </w:rPr>
        <w:drawing>
          <wp:inline distT="0" distB="0" distL="0" distR="0" wp14:anchorId="609ED7B9" wp14:editId="12B9CC29">
            <wp:extent cx="3495675" cy="1809750"/>
            <wp:effectExtent l="0" t="0" r="0" b="0"/>
            <wp:docPr id="1657139854" name="Picture 165713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139854"/>
                    <pic:cNvPicPr/>
                  </pic:nvPicPr>
                  <pic:blipFill>
                    <a:blip r:embed="rId21">
                      <a:extLst>
                        <a:ext uri="{28A0092B-C50C-407E-A947-70E740481C1C}">
                          <a14:useLocalDpi xmlns:a14="http://schemas.microsoft.com/office/drawing/2010/main" val="0"/>
                        </a:ext>
                      </a:extLst>
                    </a:blip>
                    <a:stretch>
                      <a:fillRect/>
                    </a:stretch>
                  </pic:blipFill>
                  <pic:spPr>
                    <a:xfrm>
                      <a:off x="0" y="0"/>
                      <a:ext cx="3495675" cy="1809750"/>
                    </a:xfrm>
                    <a:prstGeom prst="rect">
                      <a:avLst/>
                    </a:prstGeom>
                  </pic:spPr>
                </pic:pic>
              </a:graphicData>
            </a:graphic>
          </wp:inline>
        </w:drawing>
      </w:r>
    </w:p>
    <w:p w14:paraId="7EFAF7B6" w14:textId="77D800AE" w:rsidR="00A06F81" w:rsidRPr="00DA7678" w:rsidRDefault="46577680" w:rsidP="00E85F51">
      <w:pPr>
        <w:spacing w:after="0" w:line="360" w:lineRule="auto"/>
        <w:contextualSpacing/>
        <w:rPr>
          <w:rFonts w:ascii="Calibri" w:hAnsi="Calibri" w:cs="Calibri"/>
        </w:rPr>
      </w:pPr>
      <w:r w:rsidRPr="001C0889">
        <w:rPr>
          <w:rFonts w:ascii="Calibri" w:hAnsi="Calibri" w:cs="Calibri"/>
          <w:noProof/>
        </w:rPr>
        <w:drawing>
          <wp:inline distT="0" distB="0" distL="0" distR="0" wp14:anchorId="0F56FCFC" wp14:editId="1E657C9D">
            <wp:extent cx="5724524" cy="1866900"/>
            <wp:effectExtent l="0" t="0" r="0" b="0"/>
            <wp:docPr id="830174422" name="Picture 83017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24524" cy="1866900"/>
                    </a:xfrm>
                    <a:prstGeom prst="rect">
                      <a:avLst/>
                    </a:prstGeom>
                  </pic:spPr>
                </pic:pic>
              </a:graphicData>
            </a:graphic>
          </wp:inline>
        </w:drawing>
      </w:r>
    </w:p>
    <w:p w14:paraId="2023FD11" w14:textId="4A60DBB9" w:rsidR="00A06F81" w:rsidRPr="001C0889" w:rsidRDefault="46577680" w:rsidP="009C13F4">
      <w:pPr>
        <w:spacing w:after="0" w:line="360" w:lineRule="auto"/>
        <w:contextualSpacing/>
        <w:jc w:val="both"/>
        <w:rPr>
          <w:rFonts w:ascii="Calibri" w:hAnsi="Calibri" w:cs="Calibri"/>
        </w:rPr>
      </w:pPr>
      <w:r w:rsidRPr="001C0889">
        <w:rPr>
          <w:rFonts w:ascii="Calibri" w:hAnsi="Calibri" w:cs="Calibri"/>
          <w:noProof/>
        </w:rPr>
        <w:drawing>
          <wp:inline distT="0" distB="0" distL="0" distR="0" wp14:anchorId="1C25763C" wp14:editId="11C6143E">
            <wp:extent cx="5724524" cy="1743075"/>
            <wp:effectExtent l="0" t="0" r="0" b="0"/>
            <wp:docPr id="1981429457" name="Picture 198142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4524" cy="1743075"/>
                    </a:xfrm>
                    <a:prstGeom prst="rect">
                      <a:avLst/>
                    </a:prstGeom>
                  </pic:spPr>
                </pic:pic>
              </a:graphicData>
            </a:graphic>
          </wp:inline>
        </w:drawing>
      </w:r>
    </w:p>
    <w:p w14:paraId="530C15D4" w14:textId="61C4AD65" w:rsidR="00A06F81" w:rsidRPr="001C0889" w:rsidRDefault="46577680" w:rsidP="00E85F51">
      <w:pPr>
        <w:spacing w:line="360" w:lineRule="auto"/>
        <w:contextualSpacing/>
        <w:rPr>
          <w:rFonts w:ascii="Calibri" w:hAnsi="Calibri" w:cs="Calibri"/>
        </w:rPr>
      </w:pPr>
      <w:r>
        <w:rPr>
          <w:noProof/>
        </w:rPr>
        <w:drawing>
          <wp:inline distT="0" distB="0" distL="0" distR="0" wp14:anchorId="5BD7A7DD" wp14:editId="6EFE3673">
            <wp:extent cx="5724524" cy="1181100"/>
            <wp:effectExtent l="0" t="0" r="0" b="0"/>
            <wp:docPr id="1750806620" name="Picture 175080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0806620"/>
                    <pic:cNvPicPr/>
                  </pic:nvPicPr>
                  <pic:blipFill>
                    <a:blip r:embed="rId24">
                      <a:extLst>
                        <a:ext uri="{28A0092B-C50C-407E-A947-70E740481C1C}">
                          <a14:useLocalDpi xmlns:a14="http://schemas.microsoft.com/office/drawing/2010/main" val="0"/>
                        </a:ext>
                      </a:extLst>
                    </a:blip>
                    <a:stretch>
                      <a:fillRect/>
                    </a:stretch>
                  </pic:blipFill>
                  <pic:spPr>
                    <a:xfrm>
                      <a:off x="0" y="0"/>
                      <a:ext cx="5724524" cy="1181100"/>
                    </a:xfrm>
                    <a:prstGeom prst="rect">
                      <a:avLst/>
                    </a:prstGeom>
                  </pic:spPr>
                </pic:pic>
              </a:graphicData>
            </a:graphic>
          </wp:inline>
        </w:drawing>
      </w:r>
    </w:p>
    <w:p w14:paraId="16153175" w14:textId="6DC08770" w:rsidR="00396E45" w:rsidRPr="001C0889" w:rsidRDefault="00396E45" w:rsidP="00F56FEB">
      <w:pPr>
        <w:pStyle w:val="Heading1"/>
        <w:rPr>
          <w:rFonts w:ascii="Calibri" w:hAnsi="Calibri" w:cs="Calibri"/>
          <w:color w:val="auto"/>
          <w:sz w:val="32"/>
          <w:szCs w:val="32"/>
        </w:rPr>
      </w:pPr>
      <w:bookmarkStart w:id="77" w:name="_Toc183695625"/>
      <w:bookmarkStart w:id="78" w:name="_Toc184303199"/>
      <w:r w:rsidRPr="001C0889">
        <w:rPr>
          <w:rFonts w:ascii="Calibri" w:hAnsi="Calibri" w:cs="Calibri"/>
          <w:color w:val="auto"/>
          <w:sz w:val="32"/>
          <w:szCs w:val="32"/>
        </w:rPr>
        <w:lastRenderedPageBreak/>
        <w:t xml:space="preserve">Appendix </w:t>
      </w:r>
      <w:r w:rsidR="000C16AF" w:rsidRPr="001C0889">
        <w:rPr>
          <w:rFonts w:ascii="Calibri" w:hAnsi="Calibri" w:cs="Calibri"/>
          <w:color w:val="auto"/>
          <w:sz w:val="32"/>
          <w:szCs w:val="32"/>
        </w:rPr>
        <w:t>E</w:t>
      </w:r>
      <w:r w:rsidRPr="001C0889">
        <w:rPr>
          <w:rFonts w:ascii="Calibri" w:hAnsi="Calibri" w:cs="Calibri"/>
          <w:color w:val="auto"/>
          <w:sz w:val="32"/>
          <w:szCs w:val="32"/>
        </w:rPr>
        <w:t xml:space="preserve">: </w:t>
      </w:r>
      <w:r w:rsidR="000C16AF" w:rsidRPr="001C0889">
        <w:rPr>
          <w:rFonts w:ascii="Calibri" w:hAnsi="Calibri" w:cs="Calibri"/>
          <w:color w:val="auto"/>
          <w:sz w:val="32"/>
          <w:szCs w:val="32"/>
        </w:rPr>
        <w:t xml:space="preserve">Oracle Control Files for </w:t>
      </w:r>
      <w:r w:rsidR="5F0DCCEC" w:rsidRPr="001C0889">
        <w:rPr>
          <w:rFonts w:ascii="Calibri" w:hAnsi="Calibri" w:cs="Calibri"/>
          <w:color w:val="auto"/>
          <w:sz w:val="32"/>
          <w:szCs w:val="32"/>
        </w:rPr>
        <w:t>Data Loading</w:t>
      </w:r>
      <w:bookmarkEnd w:id="77"/>
      <w:bookmarkEnd w:id="78"/>
    </w:p>
    <w:p w14:paraId="69FA9959" w14:textId="2641DB93" w:rsidR="4BD5C889" w:rsidRPr="001C0889" w:rsidRDefault="1BD877F3" w:rsidP="00E85F51">
      <w:pPr>
        <w:spacing w:line="360" w:lineRule="auto"/>
        <w:contextualSpacing/>
        <w:rPr>
          <w:rFonts w:ascii="Calibri" w:hAnsi="Calibri" w:cs="Calibri"/>
        </w:rPr>
      </w:pPr>
      <w:r w:rsidRPr="001C0889">
        <w:rPr>
          <w:rFonts w:ascii="Calibri" w:hAnsi="Calibri" w:cs="Calibri"/>
          <w:noProof/>
        </w:rPr>
        <w:drawing>
          <wp:inline distT="0" distB="0" distL="0" distR="0" wp14:anchorId="79668088" wp14:editId="3BF80359">
            <wp:extent cx="4906645" cy="2900389"/>
            <wp:effectExtent l="0" t="0" r="0" b="0"/>
            <wp:docPr id="1744844618" name="Picture 1744844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b="27982"/>
                    <a:stretch/>
                  </pic:blipFill>
                  <pic:spPr bwMode="auto">
                    <a:xfrm>
                      <a:off x="0" y="0"/>
                      <a:ext cx="4911416" cy="2903209"/>
                    </a:xfrm>
                    <a:prstGeom prst="rect">
                      <a:avLst/>
                    </a:prstGeom>
                    <a:ln>
                      <a:noFill/>
                    </a:ln>
                    <a:extLst>
                      <a:ext uri="{53640926-AAD7-44D8-BBD7-CCE9431645EC}">
                        <a14:shadowObscured xmlns:a14="http://schemas.microsoft.com/office/drawing/2010/main"/>
                      </a:ext>
                    </a:extLst>
                  </pic:spPr>
                </pic:pic>
              </a:graphicData>
            </a:graphic>
          </wp:inline>
        </w:drawing>
      </w:r>
    </w:p>
    <w:p w14:paraId="4DCC5E57" w14:textId="48922AA6" w:rsidR="1BD877F3" w:rsidRPr="001C0889" w:rsidRDefault="1BD877F3" w:rsidP="00E85F51">
      <w:pPr>
        <w:spacing w:line="360" w:lineRule="auto"/>
        <w:contextualSpacing/>
        <w:rPr>
          <w:rFonts w:ascii="Calibri" w:hAnsi="Calibri" w:cs="Calibri"/>
        </w:rPr>
      </w:pPr>
      <w:r w:rsidRPr="001C0889">
        <w:rPr>
          <w:rFonts w:ascii="Calibri" w:hAnsi="Calibri" w:cs="Calibri"/>
          <w:noProof/>
        </w:rPr>
        <w:drawing>
          <wp:inline distT="0" distB="0" distL="0" distR="0" wp14:anchorId="7E1E350F" wp14:editId="70B87920">
            <wp:extent cx="4907278" cy="3038475"/>
            <wp:effectExtent l="0" t="0" r="0" b="0"/>
            <wp:docPr id="1851458498" name="Picture 185145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b="24048"/>
                    <a:stretch/>
                  </pic:blipFill>
                  <pic:spPr bwMode="auto">
                    <a:xfrm>
                      <a:off x="0" y="0"/>
                      <a:ext cx="4907704" cy="3038739"/>
                    </a:xfrm>
                    <a:prstGeom prst="rect">
                      <a:avLst/>
                    </a:prstGeom>
                    <a:ln>
                      <a:noFill/>
                    </a:ln>
                    <a:extLst>
                      <a:ext uri="{53640926-AAD7-44D8-BBD7-CCE9431645EC}">
                        <a14:shadowObscured xmlns:a14="http://schemas.microsoft.com/office/drawing/2010/main"/>
                      </a:ext>
                    </a:extLst>
                  </pic:spPr>
                </pic:pic>
              </a:graphicData>
            </a:graphic>
          </wp:inline>
        </w:drawing>
      </w:r>
    </w:p>
    <w:p w14:paraId="5DDA9207" w14:textId="059F3C6D" w:rsidR="4BD5C889" w:rsidRPr="001C0889" w:rsidRDefault="1BD877F3" w:rsidP="00E85F51">
      <w:pPr>
        <w:spacing w:line="360" w:lineRule="auto"/>
        <w:contextualSpacing/>
        <w:rPr>
          <w:rFonts w:ascii="Calibri" w:hAnsi="Calibri" w:cs="Calibri"/>
        </w:rPr>
      </w:pPr>
      <w:r w:rsidRPr="001C0889">
        <w:rPr>
          <w:rFonts w:ascii="Calibri" w:hAnsi="Calibri" w:cs="Calibri"/>
          <w:noProof/>
        </w:rPr>
        <w:lastRenderedPageBreak/>
        <w:drawing>
          <wp:inline distT="0" distB="0" distL="0" distR="0" wp14:anchorId="4DF559A3" wp14:editId="26F8EA6C">
            <wp:extent cx="4914899" cy="2905125"/>
            <wp:effectExtent l="0" t="0" r="635" b="3175"/>
            <wp:docPr id="1810123405" name="Picture 181012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b="27930"/>
                    <a:stretch/>
                  </pic:blipFill>
                  <pic:spPr bwMode="auto">
                    <a:xfrm>
                      <a:off x="0" y="0"/>
                      <a:ext cx="4915325" cy="2905377"/>
                    </a:xfrm>
                    <a:prstGeom prst="rect">
                      <a:avLst/>
                    </a:prstGeom>
                    <a:ln>
                      <a:noFill/>
                    </a:ln>
                    <a:extLst>
                      <a:ext uri="{53640926-AAD7-44D8-BBD7-CCE9431645EC}">
                        <a14:shadowObscured xmlns:a14="http://schemas.microsoft.com/office/drawing/2010/main"/>
                      </a:ext>
                    </a:extLst>
                  </pic:spPr>
                </pic:pic>
              </a:graphicData>
            </a:graphic>
          </wp:inline>
        </w:drawing>
      </w:r>
    </w:p>
    <w:p w14:paraId="7652FB56" w14:textId="16FB2A02" w:rsidR="1BD877F3" w:rsidRPr="001C0889" w:rsidRDefault="1BD877F3" w:rsidP="00E85F51">
      <w:pPr>
        <w:spacing w:line="360" w:lineRule="auto"/>
        <w:contextualSpacing/>
        <w:rPr>
          <w:rFonts w:ascii="Calibri" w:hAnsi="Calibri" w:cs="Calibri"/>
        </w:rPr>
      </w:pPr>
      <w:r w:rsidRPr="001C0889">
        <w:rPr>
          <w:rFonts w:ascii="Calibri" w:hAnsi="Calibri" w:cs="Calibri"/>
          <w:noProof/>
        </w:rPr>
        <w:drawing>
          <wp:inline distT="0" distB="0" distL="0" distR="0" wp14:anchorId="7C87D2FA" wp14:editId="6F5D6E36">
            <wp:extent cx="4914265" cy="2394585"/>
            <wp:effectExtent l="0" t="0" r="635" b="5715"/>
            <wp:docPr id="1762098608" name="Picture 176209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b="41384"/>
                    <a:stretch/>
                  </pic:blipFill>
                  <pic:spPr bwMode="auto">
                    <a:xfrm>
                      <a:off x="0" y="0"/>
                      <a:ext cx="4924534" cy="2399589"/>
                    </a:xfrm>
                    <a:prstGeom prst="rect">
                      <a:avLst/>
                    </a:prstGeom>
                    <a:ln>
                      <a:noFill/>
                    </a:ln>
                    <a:extLst>
                      <a:ext uri="{53640926-AAD7-44D8-BBD7-CCE9431645EC}">
                        <a14:shadowObscured xmlns:a14="http://schemas.microsoft.com/office/drawing/2010/main"/>
                      </a:ext>
                    </a:extLst>
                  </pic:spPr>
                </pic:pic>
              </a:graphicData>
            </a:graphic>
          </wp:inline>
        </w:drawing>
      </w:r>
    </w:p>
    <w:p w14:paraId="24323513" w14:textId="7BD18C36" w:rsidR="1BD877F3" w:rsidRPr="001C0889" w:rsidRDefault="0031223B" w:rsidP="00F56FEB">
      <w:pPr>
        <w:pStyle w:val="Heading1"/>
        <w:rPr>
          <w:rFonts w:ascii="Calibri" w:hAnsi="Calibri" w:cs="Calibri"/>
          <w:color w:val="auto"/>
          <w:sz w:val="32"/>
          <w:szCs w:val="32"/>
        </w:rPr>
      </w:pPr>
      <w:r w:rsidRPr="001C0889">
        <w:rPr>
          <w:rFonts w:ascii="Calibri" w:hAnsi="Calibri" w:cs="Calibri"/>
          <w:b/>
          <w:bCs/>
          <w:color w:val="auto"/>
          <w:sz w:val="32"/>
          <w:szCs w:val="32"/>
        </w:rPr>
        <w:br w:type="column"/>
      </w:r>
      <w:bookmarkStart w:id="79" w:name="_Toc183695626"/>
      <w:bookmarkStart w:id="80" w:name="_Toc184303200"/>
      <w:r w:rsidR="000C16AF" w:rsidRPr="001C0889">
        <w:rPr>
          <w:rFonts w:ascii="Calibri" w:hAnsi="Calibri" w:cs="Calibri"/>
          <w:color w:val="auto"/>
          <w:sz w:val="32"/>
          <w:szCs w:val="32"/>
        </w:rPr>
        <w:lastRenderedPageBreak/>
        <w:t>Appendix F: Oracle Quer</w:t>
      </w:r>
      <w:r w:rsidR="009B7255" w:rsidRPr="001C0889">
        <w:rPr>
          <w:rFonts w:ascii="Calibri" w:hAnsi="Calibri" w:cs="Calibri"/>
          <w:color w:val="auto"/>
          <w:sz w:val="32"/>
          <w:szCs w:val="32"/>
        </w:rPr>
        <w:t>ies and Output Format</w:t>
      </w:r>
      <w:bookmarkEnd w:id="79"/>
      <w:bookmarkEnd w:id="80"/>
    </w:p>
    <w:p w14:paraId="2AC09BE9" w14:textId="042D7284" w:rsidR="1BD877F3" w:rsidRPr="001C0889" w:rsidRDefault="29F1F3EB" w:rsidP="00E85F51">
      <w:pPr>
        <w:spacing w:line="360" w:lineRule="auto"/>
        <w:contextualSpacing/>
        <w:rPr>
          <w:rFonts w:ascii="Calibri" w:hAnsi="Calibri" w:cs="Calibri"/>
        </w:rPr>
      </w:pPr>
      <w:r w:rsidRPr="001C0889">
        <w:rPr>
          <w:rFonts w:ascii="Calibri" w:hAnsi="Calibri" w:cs="Calibri"/>
          <w:noProof/>
        </w:rPr>
        <w:drawing>
          <wp:inline distT="0" distB="0" distL="0" distR="0" wp14:anchorId="58E3ED9B" wp14:editId="58042F4B">
            <wp:extent cx="4962525" cy="1929871"/>
            <wp:effectExtent l="0" t="0" r="3175" b="635"/>
            <wp:docPr id="1438675719" name="Picture 143867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675719"/>
                    <pic:cNvPicPr/>
                  </pic:nvPicPr>
                  <pic:blipFill>
                    <a:blip r:embed="rId29">
                      <a:extLst>
                        <a:ext uri="{28A0092B-C50C-407E-A947-70E740481C1C}">
                          <a14:useLocalDpi xmlns:a14="http://schemas.microsoft.com/office/drawing/2010/main" val="0"/>
                        </a:ext>
                      </a:extLst>
                    </a:blip>
                    <a:stretch>
                      <a:fillRect/>
                    </a:stretch>
                  </pic:blipFill>
                  <pic:spPr>
                    <a:xfrm>
                      <a:off x="0" y="0"/>
                      <a:ext cx="4962525" cy="1929871"/>
                    </a:xfrm>
                    <a:prstGeom prst="rect">
                      <a:avLst/>
                    </a:prstGeom>
                  </pic:spPr>
                </pic:pic>
              </a:graphicData>
            </a:graphic>
          </wp:inline>
        </w:drawing>
      </w:r>
    </w:p>
    <w:p w14:paraId="42A7076C" w14:textId="3EBA5412" w:rsidR="00117186" w:rsidRPr="001C0889" w:rsidRDefault="085383C5" w:rsidP="00E85F51">
      <w:pPr>
        <w:spacing w:line="360" w:lineRule="auto"/>
        <w:contextualSpacing/>
        <w:rPr>
          <w:rFonts w:ascii="Calibri" w:hAnsi="Calibri" w:cs="Calibri"/>
        </w:rPr>
      </w:pPr>
      <w:r w:rsidRPr="001C0889">
        <w:rPr>
          <w:rFonts w:ascii="Calibri" w:hAnsi="Calibri" w:cs="Calibri"/>
          <w:noProof/>
        </w:rPr>
        <w:drawing>
          <wp:inline distT="0" distB="0" distL="0" distR="0" wp14:anchorId="52CA17A2" wp14:editId="6D872FEB">
            <wp:extent cx="4572000" cy="1933575"/>
            <wp:effectExtent l="0" t="0" r="0" b="0"/>
            <wp:docPr id="1430916856" name="Picture 1430916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1933575"/>
                    </a:xfrm>
                    <a:prstGeom prst="rect">
                      <a:avLst/>
                    </a:prstGeom>
                  </pic:spPr>
                </pic:pic>
              </a:graphicData>
            </a:graphic>
          </wp:inline>
        </w:drawing>
      </w:r>
    </w:p>
    <w:p w14:paraId="0083DB58" w14:textId="57D6BF82" w:rsidR="009B7255" w:rsidRPr="001C0889" w:rsidRDefault="591C43B3" w:rsidP="00E85F51">
      <w:pPr>
        <w:spacing w:line="360" w:lineRule="auto"/>
        <w:contextualSpacing/>
        <w:rPr>
          <w:rFonts w:ascii="Calibri" w:hAnsi="Calibri" w:cs="Calibri"/>
        </w:rPr>
      </w:pPr>
      <w:r w:rsidRPr="001C0889">
        <w:rPr>
          <w:rFonts w:ascii="Calibri" w:hAnsi="Calibri" w:cs="Calibri"/>
          <w:noProof/>
        </w:rPr>
        <w:lastRenderedPageBreak/>
        <w:drawing>
          <wp:inline distT="0" distB="0" distL="0" distR="0" wp14:anchorId="5BE3B6C0" wp14:editId="2A4BD15E">
            <wp:extent cx="4000500" cy="5724524"/>
            <wp:effectExtent l="0" t="0" r="0" b="0"/>
            <wp:docPr id="1905147650" name="Picture 190514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000500" cy="5724524"/>
                    </a:xfrm>
                    <a:prstGeom prst="rect">
                      <a:avLst/>
                    </a:prstGeom>
                  </pic:spPr>
                </pic:pic>
              </a:graphicData>
            </a:graphic>
          </wp:inline>
        </w:drawing>
      </w:r>
    </w:p>
    <w:p w14:paraId="3B524864" w14:textId="0962F8B4" w:rsidR="0BACC869" w:rsidRPr="001C0889" w:rsidRDefault="0BACC869" w:rsidP="00F56FEB">
      <w:pPr>
        <w:pStyle w:val="Heading1"/>
        <w:rPr>
          <w:rFonts w:ascii="Calibri" w:hAnsi="Calibri" w:cs="Calibri"/>
        </w:rPr>
      </w:pPr>
    </w:p>
    <w:p w14:paraId="2D58BC91" w14:textId="77777777" w:rsidR="00DA7678" w:rsidRDefault="00DA7678">
      <w:pPr>
        <w:rPr>
          <w:rFonts w:ascii="Calibri" w:eastAsiaTheme="majorEastAsia" w:hAnsi="Calibri" w:cs="Calibri"/>
          <w:sz w:val="32"/>
          <w:szCs w:val="32"/>
        </w:rPr>
      </w:pPr>
      <w:r>
        <w:rPr>
          <w:rFonts w:ascii="Calibri" w:hAnsi="Calibri" w:cs="Calibri"/>
          <w:sz w:val="32"/>
          <w:szCs w:val="32"/>
        </w:rPr>
        <w:br w:type="page"/>
      </w:r>
    </w:p>
    <w:p w14:paraId="747700DD" w14:textId="47915438" w:rsidR="7035FA04" w:rsidRPr="001C0889" w:rsidRDefault="7035FA04" w:rsidP="00F56FEB">
      <w:pPr>
        <w:pStyle w:val="Heading1"/>
        <w:rPr>
          <w:rFonts w:ascii="Calibri" w:hAnsi="Calibri" w:cs="Calibri"/>
          <w:color w:val="auto"/>
          <w:sz w:val="32"/>
          <w:szCs w:val="32"/>
        </w:rPr>
      </w:pPr>
      <w:bookmarkStart w:id="81" w:name="_Toc184303201"/>
      <w:r w:rsidRPr="1D14E3C1">
        <w:rPr>
          <w:rFonts w:ascii="Calibri" w:hAnsi="Calibri" w:cs="Calibri"/>
          <w:color w:val="auto"/>
          <w:sz w:val="32"/>
          <w:szCs w:val="32"/>
        </w:rPr>
        <w:lastRenderedPageBreak/>
        <w:t>Appendix G: Literature Review</w:t>
      </w:r>
      <w:bookmarkEnd w:id="81"/>
    </w:p>
    <w:p w14:paraId="6F0508EF" w14:textId="7D4921A4" w:rsidR="439EA4D0" w:rsidRPr="009C13F4" w:rsidRDefault="439EA4D0" w:rsidP="521B967D">
      <w:pPr>
        <w:spacing w:line="360" w:lineRule="auto"/>
        <w:contextualSpacing/>
        <w:jc w:val="both"/>
        <w:rPr>
          <w:rFonts w:ascii="Calibri" w:hAnsi="Calibri" w:cs="Calibri"/>
          <w:sz w:val="24"/>
          <w:szCs w:val="24"/>
        </w:rPr>
      </w:pPr>
      <w:r w:rsidRPr="009C13F4">
        <w:rPr>
          <w:rFonts w:ascii="Calibri" w:hAnsi="Calibri" w:cs="Calibri"/>
          <w:sz w:val="24"/>
          <w:szCs w:val="24"/>
        </w:rPr>
        <w:t>Much research has been done around environmental deprivation, which is typically defined as the lack of access to physical environmental conditions that can positively contribute to health and well-being (</w:t>
      </w:r>
      <w:r w:rsidR="557EC40D" w:rsidRPr="210A96FE">
        <w:rPr>
          <w:rFonts w:ascii="Calibri" w:hAnsi="Calibri" w:cs="Calibri"/>
          <w:sz w:val="24"/>
          <w:szCs w:val="24"/>
        </w:rPr>
        <w:t>Cent</w:t>
      </w:r>
      <w:r w:rsidR="65AE4592" w:rsidRPr="210A96FE">
        <w:rPr>
          <w:rFonts w:ascii="Calibri" w:hAnsi="Calibri" w:cs="Calibri"/>
          <w:sz w:val="24"/>
          <w:szCs w:val="24"/>
        </w:rPr>
        <w:t>re</w:t>
      </w:r>
      <w:r w:rsidR="557EC40D" w:rsidRPr="56EB3C14">
        <w:rPr>
          <w:rFonts w:ascii="Calibri" w:hAnsi="Calibri" w:cs="Calibri"/>
          <w:sz w:val="24"/>
          <w:szCs w:val="24"/>
        </w:rPr>
        <w:t xml:space="preserve"> for Research on Environment, Society </w:t>
      </w:r>
      <w:r w:rsidR="557EC40D" w:rsidRPr="4662946E">
        <w:rPr>
          <w:rFonts w:ascii="Calibri" w:hAnsi="Calibri" w:cs="Calibri"/>
          <w:sz w:val="24"/>
          <w:szCs w:val="24"/>
        </w:rPr>
        <w:t>and Health, 2024</w:t>
      </w:r>
      <w:r w:rsidRPr="4662946E">
        <w:rPr>
          <w:rFonts w:ascii="Calibri" w:hAnsi="Calibri" w:cs="Calibri"/>
          <w:sz w:val="24"/>
          <w:szCs w:val="24"/>
        </w:rPr>
        <w:t>).</w:t>
      </w:r>
      <w:r w:rsidRPr="009C13F4">
        <w:rPr>
          <w:rFonts w:ascii="Calibri" w:hAnsi="Calibri" w:cs="Calibri"/>
          <w:sz w:val="24"/>
          <w:szCs w:val="24"/>
        </w:rPr>
        <w:t xml:space="preserve"> One way to think about access to “physical environmental conditions” would be in terms of access to high quality </w:t>
      </w:r>
      <w:r w:rsidR="35F6083B" w:rsidRPr="255B7748">
        <w:rPr>
          <w:rFonts w:ascii="Calibri" w:hAnsi="Calibri" w:cs="Calibri"/>
          <w:sz w:val="24"/>
          <w:szCs w:val="24"/>
        </w:rPr>
        <w:t>greenspaces</w:t>
      </w:r>
      <w:r w:rsidRPr="255B7748">
        <w:rPr>
          <w:rFonts w:ascii="Calibri" w:hAnsi="Calibri" w:cs="Calibri"/>
          <w:sz w:val="24"/>
          <w:szCs w:val="24"/>
        </w:rPr>
        <w:t>.</w:t>
      </w:r>
      <w:r w:rsidRPr="009C13F4">
        <w:rPr>
          <w:rFonts w:ascii="Calibri" w:hAnsi="Calibri" w:cs="Calibri"/>
          <w:sz w:val="24"/>
          <w:szCs w:val="24"/>
        </w:rPr>
        <w:t xml:space="preserve"> In general, environmental deprivation in the UK seems to increase as income deprivation also increases. This also seems to correlate with greater social disadvantage (Pearce </w:t>
      </w:r>
      <w:r w:rsidRPr="004E2C04">
        <w:rPr>
          <w:rFonts w:ascii="Calibri" w:hAnsi="Calibri" w:cs="Calibri"/>
          <w:i/>
          <w:iCs/>
          <w:sz w:val="24"/>
          <w:szCs w:val="24"/>
        </w:rPr>
        <w:t>et al</w:t>
      </w:r>
      <w:r w:rsidRPr="009C13F4">
        <w:rPr>
          <w:rFonts w:ascii="Calibri" w:hAnsi="Calibri" w:cs="Calibri"/>
          <w:sz w:val="24"/>
          <w:szCs w:val="24"/>
        </w:rPr>
        <w:t>., 2011). There is some room here for additional research, however. For example, the benefits of green open spaces for flood management are rarely acknowledged</w:t>
      </w:r>
      <w:r w:rsidR="608FB2CF" w:rsidRPr="5A26432E">
        <w:rPr>
          <w:rFonts w:ascii="Calibri" w:hAnsi="Calibri" w:cs="Calibri"/>
          <w:sz w:val="24"/>
          <w:szCs w:val="24"/>
        </w:rPr>
        <w:t xml:space="preserve">; however, their accurate assessment is crucial </w:t>
      </w:r>
      <w:r w:rsidR="608FB2CF" w:rsidRPr="0B862A62">
        <w:rPr>
          <w:rFonts w:ascii="Calibri" w:hAnsi="Calibri" w:cs="Calibri"/>
          <w:sz w:val="24"/>
          <w:szCs w:val="24"/>
        </w:rPr>
        <w:t>towards understanding the role they play in this area</w:t>
      </w:r>
      <w:r w:rsidRPr="0B862A62">
        <w:rPr>
          <w:rFonts w:ascii="Calibri" w:hAnsi="Calibri" w:cs="Calibri"/>
          <w:sz w:val="24"/>
          <w:szCs w:val="24"/>
        </w:rPr>
        <w:t xml:space="preserve"> (Schuch</w:t>
      </w:r>
      <w:r w:rsidRPr="7E7868C3">
        <w:rPr>
          <w:rFonts w:ascii="Calibri" w:hAnsi="Calibri" w:cs="Calibri"/>
          <w:i/>
          <w:sz w:val="24"/>
          <w:szCs w:val="24"/>
        </w:rPr>
        <w:t xml:space="preserve"> </w:t>
      </w:r>
      <w:r w:rsidRPr="00ED096E">
        <w:rPr>
          <w:rFonts w:ascii="Calibri" w:hAnsi="Calibri" w:cs="Calibri"/>
          <w:i/>
          <w:iCs/>
          <w:sz w:val="24"/>
          <w:szCs w:val="24"/>
        </w:rPr>
        <w:t>et al</w:t>
      </w:r>
      <w:r w:rsidRPr="7E7868C3">
        <w:rPr>
          <w:rFonts w:ascii="Calibri" w:hAnsi="Calibri" w:cs="Calibri"/>
          <w:sz w:val="24"/>
          <w:szCs w:val="24"/>
        </w:rPr>
        <w:t>.</w:t>
      </w:r>
      <w:r w:rsidRPr="0B862A62">
        <w:rPr>
          <w:rFonts w:ascii="Calibri" w:hAnsi="Calibri" w:cs="Calibri"/>
          <w:sz w:val="24"/>
          <w:szCs w:val="24"/>
        </w:rPr>
        <w:t>,</w:t>
      </w:r>
      <w:r w:rsidRPr="009C13F4">
        <w:rPr>
          <w:rFonts w:ascii="Calibri" w:hAnsi="Calibri" w:cs="Calibri"/>
          <w:sz w:val="24"/>
          <w:szCs w:val="24"/>
        </w:rPr>
        <w:t xml:space="preserve"> 2017). Studies do show that enhancing green infrastructure such as living roofs, parks, and flood plains, can make a significant contribution to urban flood management by increasing vegetation cover and groundwater storage capacities, ultimately reducing fluvial runoff. These benefits do increase when used in conjunction with traditional grey infrastructure such as storm drains and canali</w:t>
      </w:r>
      <w:r w:rsidR="0F3A01DE" w:rsidRPr="009C13F4">
        <w:rPr>
          <w:rFonts w:ascii="Calibri" w:hAnsi="Calibri" w:cs="Calibri"/>
          <w:sz w:val="24"/>
          <w:szCs w:val="24"/>
        </w:rPr>
        <w:t>s</w:t>
      </w:r>
      <w:r w:rsidRPr="009C13F4">
        <w:rPr>
          <w:rFonts w:ascii="Calibri" w:hAnsi="Calibri" w:cs="Calibri"/>
          <w:sz w:val="24"/>
          <w:szCs w:val="24"/>
        </w:rPr>
        <w:t xml:space="preserve">ation (Zimmermann </w:t>
      </w:r>
      <w:r w:rsidRPr="00ED096E">
        <w:rPr>
          <w:rFonts w:ascii="Calibri" w:hAnsi="Calibri" w:cs="Calibri"/>
          <w:i/>
          <w:iCs/>
          <w:sz w:val="24"/>
          <w:szCs w:val="24"/>
        </w:rPr>
        <w:t>et al</w:t>
      </w:r>
      <w:r w:rsidRPr="7E7868C3">
        <w:rPr>
          <w:rFonts w:ascii="Calibri" w:hAnsi="Calibri" w:cs="Calibri"/>
          <w:i/>
          <w:sz w:val="24"/>
          <w:szCs w:val="24"/>
        </w:rPr>
        <w:t>.</w:t>
      </w:r>
      <w:r w:rsidRPr="009C13F4">
        <w:rPr>
          <w:rFonts w:ascii="Calibri" w:hAnsi="Calibri" w:cs="Calibri"/>
          <w:sz w:val="24"/>
          <w:szCs w:val="24"/>
        </w:rPr>
        <w:t xml:space="preserve">, 2016). Issues can also arise when </w:t>
      </w:r>
      <w:r w:rsidR="35F6083B" w:rsidRPr="255B7748">
        <w:rPr>
          <w:rFonts w:ascii="Calibri" w:hAnsi="Calibri" w:cs="Calibri"/>
          <w:sz w:val="24"/>
          <w:szCs w:val="24"/>
        </w:rPr>
        <w:t>greenspaces</w:t>
      </w:r>
      <w:r w:rsidRPr="009C13F4">
        <w:rPr>
          <w:rFonts w:ascii="Calibri" w:hAnsi="Calibri" w:cs="Calibri"/>
          <w:sz w:val="24"/>
          <w:szCs w:val="24"/>
        </w:rPr>
        <w:t xml:space="preserve"> and infrastructure used as flood management cross into multiple political jurisdictions. It can also cause issues when a lack of green infrastructure upriver overwhelms </w:t>
      </w:r>
      <w:r w:rsidR="70FEFE36" w:rsidRPr="009C13F4">
        <w:rPr>
          <w:rFonts w:ascii="Calibri" w:hAnsi="Calibri" w:cs="Calibri"/>
          <w:sz w:val="24"/>
          <w:szCs w:val="24"/>
        </w:rPr>
        <w:t>flood management</w:t>
      </w:r>
      <w:r w:rsidRPr="009C13F4">
        <w:rPr>
          <w:rFonts w:ascii="Calibri" w:hAnsi="Calibri" w:cs="Calibri"/>
          <w:sz w:val="24"/>
          <w:szCs w:val="24"/>
        </w:rPr>
        <w:t xml:space="preserve"> infrastructure downstream, especially when these are also in separate political jurisdictions (Carter </w:t>
      </w:r>
      <w:r w:rsidRPr="004E2C04">
        <w:rPr>
          <w:rFonts w:ascii="Calibri" w:hAnsi="Calibri" w:cs="Calibri"/>
          <w:i/>
          <w:iCs/>
          <w:sz w:val="24"/>
          <w:szCs w:val="24"/>
        </w:rPr>
        <w:t>et al</w:t>
      </w:r>
      <w:r w:rsidRPr="009C13F4">
        <w:rPr>
          <w:rFonts w:ascii="Calibri" w:hAnsi="Calibri" w:cs="Calibri"/>
          <w:sz w:val="24"/>
          <w:szCs w:val="24"/>
        </w:rPr>
        <w:t xml:space="preserve">., 2018). Additional research on this topic would be timely, given effects due to climate change, as well as research on green infrastructure in areas of deprivation. Interestingly, it also appears as though deprivation, specifically economic deprivation, has a much greater effect on long-term flood resilience, with those who are more </w:t>
      </w:r>
      <w:proofErr w:type="gramStart"/>
      <w:r w:rsidRPr="009C13F4">
        <w:rPr>
          <w:rFonts w:ascii="Calibri" w:hAnsi="Calibri" w:cs="Calibri"/>
          <w:sz w:val="24"/>
          <w:szCs w:val="24"/>
        </w:rPr>
        <w:t>economically deprived</w:t>
      </w:r>
      <w:proofErr w:type="gramEnd"/>
      <w:r w:rsidRPr="009C13F4">
        <w:rPr>
          <w:rFonts w:ascii="Calibri" w:hAnsi="Calibri" w:cs="Calibri"/>
          <w:sz w:val="24"/>
          <w:szCs w:val="24"/>
        </w:rPr>
        <w:t xml:space="preserve"> being less resilient to flooding in the long term (Houston </w:t>
      </w:r>
      <w:r w:rsidRPr="00ED096E">
        <w:rPr>
          <w:rFonts w:ascii="Calibri" w:hAnsi="Calibri" w:cs="Calibri"/>
          <w:i/>
          <w:iCs/>
          <w:sz w:val="24"/>
          <w:szCs w:val="24"/>
        </w:rPr>
        <w:t>et al</w:t>
      </w:r>
      <w:r w:rsidRPr="009C13F4">
        <w:rPr>
          <w:rFonts w:ascii="Calibri" w:hAnsi="Calibri" w:cs="Calibri"/>
          <w:sz w:val="24"/>
          <w:szCs w:val="24"/>
        </w:rPr>
        <w:t xml:space="preserve">., 2021). </w:t>
      </w:r>
    </w:p>
    <w:p w14:paraId="215E6D2C" w14:textId="4A01E76B" w:rsidR="38C1E077" w:rsidRDefault="38C1E077" w:rsidP="521B967D">
      <w:pPr>
        <w:spacing w:line="360" w:lineRule="auto"/>
        <w:contextualSpacing/>
        <w:jc w:val="both"/>
        <w:rPr>
          <w:rFonts w:ascii="Calibri" w:hAnsi="Calibri" w:cs="Calibri"/>
          <w:sz w:val="24"/>
          <w:szCs w:val="24"/>
        </w:rPr>
      </w:pPr>
    </w:p>
    <w:p w14:paraId="5D6E9CDC" w14:textId="6D2D98F5" w:rsidR="439EA4D0" w:rsidRPr="009C13F4" w:rsidRDefault="439EA4D0" w:rsidP="521B967D">
      <w:pPr>
        <w:spacing w:line="360" w:lineRule="auto"/>
        <w:contextualSpacing/>
        <w:jc w:val="both"/>
        <w:rPr>
          <w:rFonts w:ascii="Calibri" w:hAnsi="Calibri" w:cs="Calibri"/>
          <w:sz w:val="24"/>
          <w:szCs w:val="24"/>
        </w:rPr>
      </w:pPr>
      <w:r w:rsidRPr="009C13F4">
        <w:rPr>
          <w:rFonts w:ascii="Calibri" w:hAnsi="Calibri" w:cs="Calibri"/>
          <w:sz w:val="24"/>
          <w:szCs w:val="24"/>
        </w:rPr>
        <w:t xml:space="preserve">It appears well researched and understood that soil compaction levels have a definitive effect on infiltration levels (which can contribute to flooding in post-fluvial events), with more compacted soil generally decreasing the infiltration level (Zemke </w:t>
      </w:r>
      <w:r w:rsidRPr="00ED096E">
        <w:rPr>
          <w:rFonts w:ascii="Calibri" w:hAnsi="Calibri" w:cs="Calibri"/>
          <w:i/>
          <w:iCs/>
          <w:sz w:val="24"/>
          <w:szCs w:val="24"/>
        </w:rPr>
        <w:t>et al</w:t>
      </w:r>
      <w:r w:rsidRPr="7E7868C3">
        <w:rPr>
          <w:rFonts w:ascii="Calibri" w:hAnsi="Calibri" w:cs="Calibri"/>
          <w:sz w:val="24"/>
          <w:szCs w:val="24"/>
        </w:rPr>
        <w:t>.,</w:t>
      </w:r>
      <w:r w:rsidRPr="009C13F4">
        <w:rPr>
          <w:rFonts w:ascii="Calibri" w:hAnsi="Calibri" w:cs="Calibri"/>
          <w:sz w:val="24"/>
          <w:szCs w:val="24"/>
        </w:rPr>
        <w:t xml:space="preserve"> 2019; Yang and Zhang, 2011). Causes of soil compaction can include heavy pedestrian traffic, sports fields, compression by construction equipment, and more. The current literature </w:t>
      </w:r>
      <w:r w:rsidRPr="45F5DC10">
        <w:rPr>
          <w:rFonts w:ascii="Calibri" w:hAnsi="Calibri" w:cs="Calibri"/>
          <w:sz w:val="24"/>
          <w:szCs w:val="24"/>
        </w:rPr>
        <w:t>does</w:t>
      </w:r>
      <w:r w:rsidR="725B7BFB" w:rsidRPr="45F5DC10">
        <w:rPr>
          <w:rFonts w:ascii="Calibri" w:hAnsi="Calibri" w:cs="Calibri"/>
          <w:sz w:val="24"/>
          <w:szCs w:val="24"/>
        </w:rPr>
        <w:t xml:space="preserve"> </w:t>
      </w:r>
      <w:r w:rsidR="725B7BFB" w:rsidRPr="03883E3B">
        <w:rPr>
          <w:rFonts w:ascii="Calibri" w:hAnsi="Calibri" w:cs="Calibri"/>
          <w:sz w:val="24"/>
          <w:szCs w:val="24"/>
        </w:rPr>
        <w:t>no</w:t>
      </w:r>
      <w:r w:rsidRPr="03883E3B">
        <w:rPr>
          <w:rFonts w:ascii="Calibri" w:hAnsi="Calibri" w:cs="Calibri"/>
          <w:sz w:val="24"/>
          <w:szCs w:val="24"/>
        </w:rPr>
        <w:t>t</w:t>
      </w:r>
      <w:r w:rsidRPr="009C13F4">
        <w:rPr>
          <w:rFonts w:ascii="Calibri" w:hAnsi="Calibri" w:cs="Calibri"/>
          <w:sz w:val="24"/>
          <w:szCs w:val="24"/>
        </w:rPr>
        <w:t xml:space="preserve"> appear to have studied whether soil is more likely to be compacted in areas of higher deprivation. Soil </w:t>
      </w:r>
      <w:r w:rsidRPr="009C13F4">
        <w:rPr>
          <w:rFonts w:ascii="Calibri" w:hAnsi="Calibri" w:cs="Calibri"/>
          <w:sz w:val="24"/>
          <w:szCs w:val="24"/>
        </w:rPr>
        <w:lastRenderedPageBreak/>
        <w:t xml:space="preserve">infiltration can also be affected by other factors such as pollution, with higher levels of pollution correlated with lower infiltration rates (Fung </w:t>
      </w:r>
      <w:r w:rsidRPr="00ED096E">
        <w:rPr>
          <w:rFonts w:ascii="Calibri" w:hAnsi="Calibri" w:cs="Calibri"/>
          <w:i/>
          <w:iCs/>
          <w:sz w:val="24"/>
          <w:szCs w:val="24"/>
        </w:rPr>
        <w:t>et al</w:t>
      </w:r>
      <w:r w:rsidRPr="009C13F4">
        <w:rPr>
          <w:rFonts w:ascii="Calibri" w:hAnsi="Calibri" w:cs="Calibri"/>
          <w:sz w:val="24"/>
          <w:szCs w:val="24"/>
        </w:rPr>
        <w:t xml:space="preserve">., 2022), as well as being affected by </w:t>
      </w:r>
      <w:r w:rsidR="621044CB" w:rsidRPr="521B967D">
        <w:rPr>
          <w:rFonts w:ascii="Calibri" w:hAnsi="Calibri" w:cs="Calibri"/>
          <w:sz w:val="24"/>
          <w:szCs w:val="24"/>
        </w:rPr>
        <w:t>distinct</w:t>
      </w:r>
      <w:r w:rsidRPr="009C13F4">
        <w:rPr>
          <w:rFonts w:ascii="Calibri" w:hAnsi="Calibri" w:cs="Calibri"/>
          <w:sz w:val="24"/>
          <w:szCs w:val="24"/>
        </w:rPr>
        <w:t xml:space="preserve"> types of vegetation. Water infiltration appears to be better under trees and old forests (Archer </w:t>
      </w:r>
      <w:r w:rsidRPr="004E2C04">
        <w:rPr>
          <w:rFonts w:ascii="Calibri" w:hAnsi="Calibri" w:cs="Calibri"/>
          <w:i/>
          <w:iCs/>
          <w:sz w:val="24"/>
          <w:szCs w:val="24"/>
        </w:rPr>
        <w:t>et al</w:t>
      </w:r>
      <w:r w:rsidRPr="7E7868C3">
        <w:rPr>
          <w:rFonts w:ascii="Calibri" w:hAnsi="Calibri" w:cs="Calibri"/>
          <w:i/>
          <w:sz w:val="24"/>
          <w:szCs w:val="24"/>
        </w:rPr>
        <w:t>.</w:t>
      </w:r>
      <w:r w:rsidRPr="009C13F4">
        <w:rPr>
          <w:rFonts w:ascii="Calibri" w:hAnsi="Calibri" w:cs="Calibri"/>
          <w:sz w:val="24"/>
          <w:szCs w:val="24"/>
        </w:rPr>
        <w:t>, 2015), and then under scrubland and grasses, with variation in vegetation types being less of a determining factor than anticipated (</w:t>
      </w:r>
      <w:proofErr w:type="spellStart"/>
      <w:r w:rsidRPr="009C13F4">
        <w:rPr>
          <w:rFonts w:ascii="Calibri" w:hAnsi="Calibri" w:cs="Calibri"/>
          <w:sz w:val="24"/>
          <w:szCs w:val="24"/>
        </w:rPr>
        <w:t>Regues</w:t>
      </w:r>
      <w:proofErr w:type="spellEnd"/>
      <w:r w:rsidRPr="009C13F4">
        <w:rPr>
          <w:rFonts w:ascii="Calibri" w:hAnsi="Calibri" w:cs="Calibri"/>
          <w:sz w:val="24"/>
          <w:szCs w:val="24"/>
        </w:rPr>
        <w:t xml:space="preserve"> </w:t>
      </w:r>
      <w:r w:rsidRPr="004E2C04">
        <w:rPr>
          <w:rFonts w:ascii="Calibri" w:hAnsi="Calibri" w:cs="Calibri"/>
          <w:i/>
          <w:iCs/>
          <w:sz w:val="24"/>
          <w:szCs w:val="24"/>
        </w:rPr>
        <w:t>et al</w:t>
      </w:r>
      <w:r w:rsidRPr="009C13F4">
        <w:rPr>
          <w:rFonts w:ascii="Calibri" w:hAnsi="Calibri" w:cs="Calibri"/>
          <w:sz w:val="24"/>
          <w:szCs w:val="24"/>
        </w:rPr>
        <w:t xml:space="preserve">., 2017). Finally, soil infiltration appears to be affected by the type of soil, with sandy soils retaining the most water, and clay-based soils retaining the least water (Rawls, </w:t>
      </w:r>
      <w:proofErr w:type="spellStart"/>
      <w:r w:rsidRPr="009C13F4">
        <w:rPr>
          <w:rFonts w:ascii="Calibri" w:hAnsi="Calibri" w:cs="Calibri"/>
          <w:sz w:val="24"/>
          <w:szCs w:val="24"/>
        </w:rPr>
        <w:t>Brakensiek</w:t>
      </w:r>
      <w:proofErr w:type="spellEnd"/>
      <w:r w:rsidRPr="009C13F4">
        <w:rPr>
          <w:rFonts w:ascii="Calibri" w:hAnsi="Calibri" w:cs="Calibri"/>
          <w:sz w:val="24"/>
          <w:szCs w:val="24"/>
        </w:rPr>
        <w:t xml:space="preserve"> and Saxton, 1982; Contreras and Bonilla</w:t>
      </w:r>
      <w:r w:rsidR="43DE64B1" w:rsidRPr="7E7868C3">
        <w:rPr>
          <w:rFonts w:ascii="Calibri" w:hAnsi="Calibri" w:cs="Calibri"/>
          <w:sz w:val="24"/>
          <w:szCs w:val="24"/>
        </w:rPr>
        <w:t>,</w:t>
      </w:r>
      <w:r w:rsidRPr="009C13F4">
        <w:rPr>
          <w:rFonts w:ascii="Calibri" w:hAnsi="Calibri" w:cs="Calibri"/>
          <w:sz w:val="24"/>
          <w:szCs w:val="24"/>
        </w:rPr>
        <w:t xml:space="preserve"> 2018); however, </w:t>
      </w:r>
      <w:r w:rsidR="6DD1E42E" w:rsidRPr="009C13F4">
        <w:rPr>
          <w:rFonts w:ascii="Calibri" w:hAnsi="Calibri" w:cs="Calibri"/>
          <w:sz w:val="24"/>
          <w:szCs w:val="24"/>
        </w:rPr>
        <w:t xml:space="preserve">much of </w:t>
      </w:r>
      <w:r w:rsidRPr="009C13F4">
        <w:rPr>
          <w:rFonts w:ascii="Calibri" w:hAnsi="Calibri" w:cs="Calibri"/>
          <w:sz w:val="24"/>
          <w:szCs w:val="24"/>
        </w:rPr>
        <w:t xml:space="preserve">this is outside the scope of </w:t>
      </w:r>
      <w:r w:rsidR="7D349E02" w:rsidRPr="03883E3B">
        <w:rPr>
          <w:rFonts w:ascii="Calibri" w:hAnsi="Calibri" w:cs="Calibri"/>
          <w:sz w:val="24"/>
          <w:szCs w:val="24"/>
        </w:rPr>
        <w:t>this</w:t>
      </w:r>
      <w:r w:rsidRPr="009C13F4">
        <w:rPr>
          <w:rFonts w:ascii="Calibri" w:hAnsi="Calibri" w:cs="Calibri"/>
          <w:sz w:val="24"/>
          <w:szCs w:val="24"/>
        </w:rPr>
        <w:t xml:space="preserve"> project. </w:t>
      </w:r>
    </w:p>
    <w:p w14:paraId="57128D8C" w14:textId="315F9648" w:rsidR="03883E3B" w:rsidRDefault="03883E3B" w:rsidP="521B967D">
      <w:pPr>
        <w:spacing w:line="360" w:lineRule="auto"/>
        <w:contextualSpacing/>
        <w:jc w:val="both"/>
        <w:rPr>
          <w:rFonts w:ascii="Calibri" w:hAnsi="Calibri" w:cs="Calibri"/>
          <w:sz w:val="24"/>
          <w:szCs w:val="24"/>
        </w:rPr>
      </w:pPr>
    </w:p>
    <w:p w14:paraId="346F3863" w14:textId="3FBC76CD" w:rsidR="439EA4D0" w:rsidRPr="009C13F4" w:rsidRDefault="439EA4D0" w:rsidP="521B967D">
      <w:pPr>
        <w:spacing w:line="360" w:lineRule="auto"/>
        <w:contextualSpacing/>
        <w:jc w:val="both"/>
        <w:rPr>
          <w:rFonts w:ascii="Calibri" w:hAnsi="Calibri" w:cs="Calibri"/>
          <w:sz w:val="24"/>
          <w:szCs w:val="24"/>
        </w:rPr>
      </w:pPr>
      <w:r w:rsidRPr="009C13F4">
        <w:rPr>
          <w:rFonts w:ascii="Calibri" w:hAnsi="Calibri" w:cs="Calibri"/>
          <w:sz w:val="24"/>
          <w:szCs w:val="24"/>
        </w:rPr>
        <w:t xml:space="preserve">Several studies have quantified greenspaces for their benefits </w:t>
      </w:r>
      <w:proofErr w:type="gramStart"/>
      <w:r w:rsidRPr="009C13F4">
        <w:rPr>
          <w:rFonts w:ascii="Calibri" w:hAnsi="Calibri" w:cs="Calibri"/>
          <w:sz w:val="24"/>
          <w:szCs w:val="24"/>
        </w:rPr>
        <w:t>through the use of</w:t>
      </w:r>
      <w:proofErr w:type="gramEnd"/>
      <w:r w:rsidRPr="009C13F4">
        <w:rPr>
          <w:rFonts w:ascii="Calibri" w:hAnsi="Calibri" w:cs="Calibri"/>
          <w:sz w:val="24"/>
          <w:szCs w:val="24"/>
        </w:rPr>
        <w:t xml:space="preserve"> satellite imagery and aerial photography</w:t>
      </w:r>
      <w:r w:rsidRPr="6219A23B">
        <w:rPr>
          <w:rFonts w:ascii="Calibri" w:hAnsi="Calibri" w:cs="Calibri"/>
          <w:sz w:val="24"/>
          <w:szCs w:val="24"/>
        </w:rPr>
        <w:t>, particularly in the area of mental health</w:t>
      </w:r>
      <w:r w:rsidRPr="009C13F4">
        <w:rPr>
          <w:rFonts w:ascii="Calibri" w:hAnsi="Calibri" w:cs="Calibri"/>
          <w:sz w:val="24"/>
          <w:szCs w:val="24"/>
        </w:rPr>
        <w:t xml:space="preserve"> (Wang </w:t>
      </w:r>
      <w:r w:rsidRPr="004E2C04">
        <w:rPr>
          <w:rFonts w:ascii="Calibri" w:hAnsi="Calibri" w:cs="Calibri"/>
          <w:i/>
          <w:iCs/>
          <w:sz w:val="24"/>
          <w:szCs w:val="24"/>
        </w:rPr>
        <w:t>et al</w:t>
      </w:r>
      <w:r w:rsidRPr="009C13F4">
        <w:rPr>
          <w:rFonts w:ascii="Calibri" w:hAnsi="Calibri" w:cs="Calibri"/>
          <w:sz w:val="24"/>
          <w:szCs w:val="24"/>
        </w:rPr>
        <w:t xml:space="preserve">., 2021; Baka and Mabon, 2022). </w:t>
      </w:r>
      <w:r w:rsidR="47BF719F" w:rsidRPr="6219A23B">
        <w:rPr>
          <w:rFonts w:ascii="Calibri" w:hAnsi="Calibri" w:cs="Calibri"/>
          <w:sz w:val="24"/>
          <w:szCs w:val="24"/>
        </w:rPr>
        <w:t xml:space="preserve">In both studies, greenspaces were assessed </w:t>
      </w:r>
      <w:r w:rsidR="4CAD90AC" w:rsidRPr="521B967D">
        <w:rPr>
          <w:rFonts w:ascii="Calibri" w:hAnsi="Calibri" w:cs="Calibri"/>
          <w:sz w:val="24"/>
          <w:szCs w:val="24"/>
        </w:rPr>
        <w:t>using</w:t>
      </w:r>
      <w:r w:rsidR="47BF719F" w:rsidRPr="521B967D">
        <w:rPr>
          <w:rFonts w:ascii="Calibri" w:hAnsi="Calibri" w:cs="Calibri"/>
          <w:sz w:val="24"/>
          <w:szCs w:val="24"/>
        </w:rPr>
        <w:t xml:space="preserve"> multiple relevant metrics that are observable through satellite imagery and aerial photography, in</w:t>
      </w:r>
      <w:r w:rsidR="706A0F32" w:rsidRPr="521B967D">
        <w:rPr>
          <w:rFonts w:ascii="Calibri" w:hAnsi="Calibri" w:cs="Calibri"/>
          <w:sz w:val="24"/>
          <w:szCs w:val="24"/>
        </w:rPr>
        <w:t>cluding presence of trees and degree of greenness.</w:t>
      </w:r>
      <w:r w:rsidR="47BF719F" w:rsidRPr="6219A23B">
        <w:rPr>
          <w:rFonts w:ascii="Calibri" w:hAnsi="Calibri" w:cs="Calibri"/>
          <w:sz w:val="24"/>
          <w:szCs w:val="24"/>
        </w:rPr>
        <w:t xml:space="preserve"> </w:t>
      </w:r>
      <w:r w:rsidRPr="009C13F4">
        <w:rPr>
          <w:rFonts w:ascii="Calibri" w:hAnsi="Calibri" w:cs="Calibri"/>
          <w:sz w:val="24"/>
          <w:szCs w:val="24"/>
        </w:rPr>
        <w:t xml:space="preserve">Though the purpose of this report is not in relation to mental health, it suggests that with the appropriate metrics, this methodology can be altered to fit other purposes. Ultimately, the use of aerial imagery can </w:t>
      </w:r>
      <w:r w:rsidR="384CE403" w:rsidRPr="009C13F4">
        <w:rPr>
          <w:rFonts w:ascii="Calibri" w:hAnsi="Calibri" w:cs="Calibri"/>
          <w:sz w:val="24"/>
          <w:szCs w:val="24"/>
        </w:rPr>
        <w:t xml:space="preserve">potentially </w:t>
      </w:r>
      <w:r w:rsidRPr="009C13F4">
        <w:rPr>
          <w:rFonts w:ascii="Calibri" w:hAnsi="Calibri" w:cs="Calibri"/>
          <w:sz w:val="24"/>
          <w:szCs w:val="24"/>
        </w:rPr>
        <w:t xml:space="preserve">be viable in accurately assessing greenspaces for their quality </w:t>
      </w:r>
      <w:r w:rsidR="6CE07B07" w:rsidRPr="521B967D">
        <w:rPr>
          <w:rFonts w:ascii="Calibri" w:hAnsi="Calibri" w:cs="Calibri"/>
          <w:sz w:val="24"/>
          <w:szCs w:val="24"/>
        </w:rPr>
        <w:t>regarding</w:t>
      </w:r>
      <w:r w:rsidRPr="009C13F4">
        <w:rPr>
          <w:rFonts w:ascii="Calibri" w:hAnsi="Calibri" w:cs="Calibri"/>
          <w:sz w:val="24"/>
          <w:szCs w:val="24"/>
        </w:rPr>
        <w:t xml:space="preserve"> flood management, though it does not appear to have been done before.</w:t>
      </w:r>
    </w:p>
    <w:p w14:paraId="059F0F9C" w14:textId="5509C706" w:rsidR="009B7255" w:rsidRPr="008B0FBB" w:rsidRDefault="009B7255" w:rsidP="00E85F51">
      <w:pPr>
        <w:spacing w:line="360" w:lineRule="auto"/>
        <w:contextualSpacing/>
        <w:rPr>
          <w:rFonts w:ascii="Calibri" w:hAnsi="Calibri" w:cs="Calibri"/>
          <w:sz w:val="32"/>
          <w:szCs w:val="32"/>
        </w:rPr>
      </w:pPr>
    </w:p>
    <w:p w14:paraId="31837124" w14:textId="2E8A54E6" w:rsidR="00513304" w:rsidRDefault="00513304" w:rsidP="00F56FEB">
      <w:pPr>
        <w:pStyle w:val="Heading1"/>
        <w:rPr>
          <w:rFonts w:ascii="Calibri" w:hAnsi="Calibri" w:cs="Calibri"/>
          <w:color w:val="auto"/>
          <w:sz w:val="32"/>
          <w:szCs w:val="32"/>
        </w:rPr>
      </w:pPr>
      <w:bookmarkStart w:id="82" w:name="_Toc184303202"/>
      <w:r w:rsidRPr="1D14E3C1">
        <w:rPr>
          <w:rFonts w:ascii="Calibri" w:hAnsi="Calibri" w:cs="Calibri"/>
          <w:color w:val="auto"/>
          <w:sz w:val="32"/>
          <w:szCs w:val="32"/>
        </w:rPr>
        <w:lastRenderedPageBreak/>
        <w:t>Appendix H: Risk Assessment</w:t>
      </w:r>
      <w:bookmarkEnd w:id="82"/>
    </w:p>
    <w:p w14:paraId="0DD004AC" w14:textId="20D15AB8" w:rsidR="008B0FBB" w:rsidRDefault="00F9516D" w:rsidP="00E85F51">
      <w:pPr>
        <w:spacing w:line="360" w:lineRule="auto"/>
        <w:contextualSpacing/>
        <w:rPr>
          <w:rFonts w:ascii="Calibri" w:hAnsi="Calibri" w:cs="Calibri"/>
          <w:sz w:val="24"/>
          <w:szCs w:val="24"/>
        </w:rPr>
      </w:pPr>
      <w:r>
        <w:rPr>
          <w:rFonts w:ascii="Calibri" w:hAnsi="Calibri" w:cs="Calibri"/>
          <w:noProof/>
          <w:sz w:val="24"/>
          <w:szCs w:val="24"/>
        </w:rPr>
        <w:drawing>
          <wp:inline distT="0" distB="0" distL="0" distR="0" wp14:anchorId="5AAF6174" wp14:editId="0599B64F">
            <wp:extent cx="5286375" cy="3735486"/>
            <wp:effectExtent l="0" t="0" r="0" b="0"/>
            <wp:docPr id="13009228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2818" name="Picture 1300922818"/>
                    <pic:cNvPicPr/>
                  </pic:nvPicPr>
                  <pic:blipFill>
                    <a:blip r:embed="rId32"/>
                    <a:stretch>
                      <a:fillRect/>
                    </a:stretch>
                  </pic:blipFill>
                  <pic:spPr>
                    <a:xfrm>
                      <a:off x="0" y="0"/>
                      <a:ext cx="5293542" cy="3740551"/>
                    </a:xfrm>
                    <a:prstGeom prst="rect">
                      <a:avLst/>
                    </a:prstGeom>
                  </pic:spPr>
                </pic:pic>
              </a:graphicData>
            </a:graphic>
          </wp:inline>
        </w:drawing>
      </w:r>
    </w:p>
    <w:p w14:paraId="65048CB3" w14:textId="77777777" w:rsidR="000777BF" w:rsidRDefault="000777BF" w:rsidP="00E85F51">
      <w:pPr>
        <w:spacing w:line="360" w:lineRule="auto"/>
        <w:contextualSpacing/>
        <w:rPr>
          <w:rFonts w:ascii="Calibri" w:hAnsi="Calibri" w:cs="Calibri"/>
          <w:sz w:val="24"/>
          <w:szCs w:val="24"/>
        </w:rPr>
      </w:pPr>
    </w:p>
    <w:p w14:paraId="39BBC43C" w14:textId="3741E55F" w:rsidR="00C85203" w:rsidRDefault="00C85203" w:rsidP="00E85F51">
      <w:pPr>
        <w:spacing w:line="360" w:lineRule="auto"/>
        <w:contextualSpacing/>
        <w:rPr>
          <w:rFonts w:ascii="Calibri" w:hAnsi="Calibri" w:cs="Calibri"/>
          <w:sz w:val="24"/>
          <w:szCs w:val="24"/>
        </w:rPr>
      </w:pPr>
      <w:r>
        <w:rPr>
          <w:rFonts w:ascii="Calibri" w:hAnsi="Calibri" w:cs="Calibri"/>
          <w:noProof/>
          <w:sz w:val="24"/>
          <w:szCs w:val="24"/>
        </w:rPr>
        <w:drawing>
          <wp:inline distT="0" distB="0" distL="0" distR="0" wp14:anchorId="748861A1" wp14:editId="5AA6E4BB">
            <wp:extent cx="5495925" cy="3883560"/>
            <wp:effectExtent l="0" t="0" r="0" b="0"/>
            <wp:docPr id="1776669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69111" name="Picture 1776669111"/>
                    <pic:cNvPicPr/>
                  </pic:nvPicPr>
                  <pic:blipFill>
                    <a:blip r:embed="rId33"/>
                    <a:stretch>
                      <a:fillRect/>
                    </a:stretch>
                  </pic:blipFill>
                  <pic:spPr>
                    <a:xfrm>
                      <a:off x="0" y="0"/>
                      <a:ext cx="5501386" cy="3887419"/>
                    </a:xfrm>
                    <a:prstGeom prst="rect">
                      <a:avLst/>
                    </a:prstGeom>
                  </pic:spPr>
                </pic:pic>
              </a:graphicData>
            </a:graphic>
          </wp:inline>
        </w:drawing>
      </w:r>
    </w:p>
    <w:p w14:paraId="7FD072FE" w14:textId="77777777" w:rsidR="000777BF" w:rsidRDefault="000777BF" w:rsidP="00E85F51">
      <w:pPr>
        <w:spacing w:line="360" w:lineRule="auto"/>
        <w:contextualSpacing/>
        <w:rPr>
          <w:rFonts w:ascii="Calibri" w:hAnsi="Calibri" w:cs="Calibri"/>
          <w:sz w:val="24"/>
          <w:szCs w:val="24"/>
        </w:rPr>
      </w:pPr>
    </w:p>
    <w:p w14:paraId="5DE52BCF" w14:textId="1A61ADEC" w:rsidR="000777BF" w:rsidRPr="00CC3AEF" w:rsidRDefault="000777BF" w:rsidP="00E85F51">
      <w:pPr>
        <w:spacing w:line="360" w:lineRule="auto"/>
        <w:contextualSpacing/>
        <w:rPr>
          <w:rFonts w:ascii="Calibri" w:hAnsi="Calibri" w:cs="Calibri"/>
          <w:sz w:val="24"/>
          <w:szCs w:val="24"/>
        </w:rPr>
      </w:pPr>
      <w:r>
        <w:rPr>
          <w:rFonts w:ascii="Calibri" w:hAnsi="Calibri" w:cs="Calibri"/>
          <w:noProof/>
          <w:sz w:val="24"/>
          <w:szCs w:val="24"/>
        </w:rPr>
        <w:lastRenderedPageBreak/>
        <w:drawing>
          <wp:inline distT="0" distB="0" distL="0" distR="0" wp14:anchorId="7F6BCB21" wp14:editId="4A618615">
            <wp:extent cx="5731510" cy="4050030"/>
            <wp:effectExtent l="0" t="0" r="0" b="0"/>
            <wp:docPr id="1047335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553" name="Picture 104733553"/>
                    <pic:cNvPicPr/>
                  </pic:nvPicPr>
                  <pic:blipFill>
                    <a:blip r:embed="rId34"/>
                    <a:stretch>
                      <a:fillRect/>
                    </a:stretch>
                  </pic:blipFill>
                  <pic:spPr>
                    <a:xfrm>
                      <a:off x="0" y="0"/>
                      <a:ext cx="5731510" cy="4050030"/>
                    </a:xfrm>
                    <a:prstGeom prst="rect">
                      <a:avLst/>
                    </a:prstGeom>
                  </pic:spPr>
                </pic:pic>
              </a:graphicData>
            </a:graphic>
          </wp:inline>
        </w:drawing>
      </w:r>
    </w:p>
    <w:p w14:paraId="1ADBF491" w14:textId="77777777" w:rsidR="00513304" w:rsidRPr="008B0FBB" w:rsidRDefault="00513304" w:rsidP="00E85F51">
      <w:pPr>
        <w:spacing w:line="360" w:lineRule="auto"/>
        <w:contextualSpacing/>
        <w:rPr>
          <w:rFonts w:ascii="Calibri" w:hAnsi="Calibri" w:cs="Calibri"/>
        </w:rPr>
      </w:pPr>
    </w:p>
    <w:p w14:paraId="53D92491" w14:textId="5A17CEE4" w:rsidR="00513304" w:rsidRDefault="00E30970" w:rsidP="00E85F51">
      <w:pPr>
        <w:spacing w:line="360" w:lineRule="auto"/>
        <w:contextualSpacing/>
        <w:rPr>
          <w:rFonts w:ascii="Calibri" w:hAnsi="Calibri" w:cs="Calibri"/>
        </w:rPr>
      </w:pPr>
      <w:r>
        <w:rPr>
          <w:rFonts w:ascii="Calibri" w:hAnsi="Calibri" w:cs="Calibri"/>
          <w:noProof/>
        </w:rPr>
        <w:drawing>
          <wp:inline distT="0" distB="0" distL="0" distR="0" wp14:anchorId="5E68D92B" wp14:editId="1609D4F6">
            <wp:extent cx="5731510" cy="4050030"/>
            <wp:effectExtent l="0" t="0" r="0" b="0"/>
            <wp:docPr id="18216777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77761" name="Picture 1821677761"/>
                    <pic:cNvPicPr/>
                  </pic:nvPicPr>
                  <pic:blipFill>
                    <a:blip r:embed="rId35"/>
                    <a:stretch>
                      <a:fillRect/>
                    </a:stretch>
                  </pic:blipFill>
                  <pic:spPr>
                    <a:xfrm>
                      <a:off x="0" y="0"/>
                      <a:ext cx="5731510" cy="4050030"/>
                    </a:xfrm>
                    <a:prstGeom prst="rect">
                      <a:avLst/>
                    </a:prstGeom>
                  </pic:spPr>
                </pic:pic>
              </a:graphicData>
            </a:graphic>
          </wp:inline>
        </w:drawing>
      </w:r>
    </w:p>
    <w:p w14:paraId="16872914" w14:textId="77777777" w:rsidR="00E30970" w:rsidRDefault="00E30970" w:rsidP="00E85F51">
      <w:pPr>
        <w:spacing w:line="360" w:lineRule="auto"/>
        <w:contextualSpacing/>
        <w:rPr>
          <w:rFonts w:ascii="Calibri" w:hAnsi="Calibri" w:cs="Calibri"/>
        </w:rPr>
      </w:pPr>
    </w:p>
    <w:p w14:paraId="55EC3757" w14:textId="2FE08B49" w:rsidR="00E30970" w:rsidRDefault="00F8792B" w:rsidP="00E85F51">
      <w:pPr>
        <w:spacing w:line="360" w:lineRule="auto"/>
        <w:contextualSpacing/>
        <w:rPr>
          <w:rFonts w:ascii="Calibri" w:hAnsi="Calibri" w:cs="Calibri"/>
        </w:rPr>
      </w:pPr>
      <w:r>
        <w:rPr>
          <w:rFonts w:ascii="Calibri" w:hAnsi="Calibri" w:cs="Calibri"/>
          <w:noProof/>
        </w:rPr>
        <w:lastRenderedPageBreak/>
        <w:drawing>
          <wp:inline distT="0" distB="0" distL="0" distR="0" wp14:anchorId="544C4F0E" wp14:editId="14E7563E">
            <wp:extent cx="5731510" cy="4050030"/>
            <wp:effectExtent l="0" t="0" r="0" b="0"/>
            <wp:docPr id="20342065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06577" name="Picture 2034206577"/>
                    <pic:cNvPicPr/>
                  </pic:nvPicPr>
                  <pic:blipFill>
                    <a:blip r:embed="rId36"/>
                    <a:stretch>
                      <a:fillRect/>
                    </a:stretch>
                  </pic:blipFill>
                  <pic:spPr>
                    <a:xfrm>
                      <a:off x="0" y="0"/>
                      <a:ext cx="5731510" cy="4050030"/>
                    </a:xfrm>
                    <a:prstGeom prst="rect">
                      <a:avLst/>
                    </a:prstGeom>
                  </pic:spPr>
                </pic:pic>
              </a:graphicData>
            </a:graphic>
          </wp:inline>
        </w:drawing>
      </w:r>
    </w:p>
    <w:p w14:paraId="17A1925A" w14:textId="1AFFFD0F" w:rsidR="00F8792B" w:rsidRDefault="00252611" w:rsidP="00E85F51">
      <w:pPr>
        <w:spacing w:line="360" w:lineRule="auto"/>
        <w:contextualSpacing/>
        <w:rPr>
          <w:rFonts w:ascii="Calibri" w:hAnsi="Calibri" w:cs="Calibri"/>
        </w:rPr>
      </w:pPr>
      <w:r>
        <w:rPr>
          <w:rFonts w:ascii="Calibri" w:hAnsi="Calibri" w:cs="Calibri"/>
          <w:noProof/>
        </w:rPr>
        <w:drawing>
          <wp:inline distT="0" distB="0" distL="0" distR="0" wp14:anchorId="699BDE3F" wp14:editId="709E6583">
            <wp:extent cx="5731510" cy="4050030"/>
            <wp:effectExtent l="0" t="0" r="0" b="0"/>
            <wp:docPr id="19614378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37875" name="Picture 1961437875"/>
                    <pic:cNvPicPr/>
                  </pic:nvPicPr>
                  <pic:blipFill>
                    <a:blip r:embed="rId37"/>
                    <a:stretch>
                      <a:fillRect/>
                    </a:stretch>
                  </pic:blipFill>
                  <pic:spPr>
                    <a:xfrm>
                      <a:off x="0" y="0"/>
                      <a:ext cx="5731510" cy="4050030"/>
                    </a:xfrm>
                    <a:prstGeom prst="rect">
                      <a:avLst/>
                    </a:prstGeom>
                  </pic:spPr>
                </pic:pic>
              </a:graphicData>
            </a:graphic>
          </wp:inline>
        </w:drawing>
      </w:r>
    </w:p>
    <w:p w14:paraId="04A0B5AB" w14:textId="77777777" w:rsidR="00252611" w:rsidRDefault="00252611" w:rsidP="00E85F51">
      <w:pPr>
        <w:spacing w:line="360" w:lineRule="auto"/>
        <w:contextualSpacing/>
        <w:rPr>
          <w:rFonts w:ascii="Calibri" w:hAnsi="Calibri" w:cs="Calibri"/>
        </w:rPr>
      </w:pPr>
    </w:p>
    <w:p w14:paraId="7B8A1F3E" w14:textId="10B365DD" w:rsidR="00252611" w:rsidRPr="001C0889" w:rsidRDefault="00E57512" w:rsidP="00E85F51">
      <w:pPr>
        <w:spacing w:line="360" w:lineRule="auto"/>
        <w:contextualSpacing/>
        <w:rPr>
          <w:rFonts w:ascii="Calibri" w:hAnsi="Calibri" w:cs="Calibri"/>
        </w:rPr>
      </w:pPr>
      <w:r>
        <w:rPr>
          <w:rFonts w:ascii="Calibri" w:hAnsi="Calibri" w:cs="Calibri"/>
          <w:noProof/>
        </w:rPr>
        <w:lastRenderedPageBreak/>
        <w:drawing>
          <wp:inline distT="0" distB="0" distL="0" distR="0" wp14:anchorId="4D578E73" wp14:editId="2445010B">
            <wp:extent cx="5731510" cy="4050030"/>
            <wp:effectExtent l="0" t="0" r="0" b="0"/>
            <wp:docPr id="16800049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04902" name="Picture 1680004902"/>
                    <pic:cNvPicPr/>
                  </pic:nvPicPr>
                  <pic:blipFill>
                    <a:blip r:embed="rId38"/>
                    <a:stretch>
                      <a:fillRect/>
                    </a:stretch>
                  </pic:blipFill>
                  <pic:spPr>
                    <a:xfrm>
                      <a:off x="0" y="0"/>
                      <a:ext cx="5731510" cy="4050030"/>
                    </a:xfrm>
                    <a:prstGeom prst="rect">
                      <a:avLst/>
                    </a:prstGeom>
                  </pic:spPr>
                </pic:pic>
              </a:graphicData>
            </a:graphic>
          </wp:inline>
        </w:drawing>
      </w:r>
    </w:p>
    <w:sectPr w:rsidR="00252611" w:rsidRPr="001C0889" w:rsidSect="00744266">
      <w:headerReference w:type="default" r:id="rId39"/>
      <w:footerReference w:type="default" r:id="rId40"/>
      <w:headerReference w:type="first" r:id="rId41"/>
      <w:footerReference w:type="first" r:id="rId42"/>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9" w:author="Hiolam Vong" w:date="2024-11-27T09:10:00Z" w:initials="HV">
    <w:p w14:paraId="5628E954" w14:textId="4F1247DA" w:rsidR="00112110" w:rsidRDefault="00112110">
      <w:pPr>
        <w:pStyle w:val="CommentText"/>
      </w:pPr>
      <w:r>
        <w:rPr>
          <w:rStyle w:val="CommentReference"/>
        </w:rPr>
        <w:annotationRef/>
      </w:r>
      <w:r w:rsidRPr="6C8960D0">
        <w:t>I have some suggestions about the literature review.</w:t>
      </w:r>
    </w:p>
    <w:p w14:paraId="5FD6BFD7" w14:textId="7E422D14" w:rsidR="00112110" w:rsidRDefault="00112110">
      <w:pPr>
        <w:pStyle w:val="CommentText"/>
      </w:pPr>
      <w:r w:rsidRPr="3898F9F4">
        <w:t>sorry if it sounds rude, i think the literature review is not so relevant to what we are doing in the research.</w:t>
      </w:r>
    </w:p>
    <w:p w14:paraId="05988B9B" w14:textId="4C6C48F8" w:rsidR="00112110" w:rsidRDefault="00112110">
      <w:pPr>
        <w:pStyle w:val="CommentText"/>
      </w:pPr>
      <w:r w:rsidRPr="7AF767D8">
        <w:t xml:space="preserve">we should use literature that talk about vegetation in mitigating flood , the effectiveness of flood defense infrastructure, and whether most deprived areas are more vulnerable to flood, etc. </w:t>
      </w:r>
    </w:p>
    <w:p w14:paraId="48C03A68" w14:textId="026ADF5C" w:rsidR="00112110" w:rsidRDefault="00112110">
      <w:pPr>
        <w:pStyle w:val="CommentText"/>
      </w:pPr>
      <w:r w:rsidRPr="0CC07DAC">
        <w:t>I can also write another literature review, and we can decide to keep this or not.</w:t>
      </w:r>
    </w:p>
  </w:comment>
  <w:comment w:id="20" w:author="Hiolam Vong" w:date="2024-11-27T09:10:00Z" w:initials="HV">
    <w:p w14:paraId="0FBF2DF9" w14:textId="77777777" w:rsidR="00F30C35" w:rsidRDefault="00F30C35">
      <w:pPr>
        <w:pStyle w:val="CommentText"/>
      </w:pPr>
      <w:r>
        <w:rPr>
          <w:rStyle w:val="CommentReference"/>
        </w:rPr>
        <w:annotationRef/>
      </w:r>
      <w:r w:rsidRPr="55BC7D89">
        <w:t>I suggest to delete this sentence</w:t>
      </w:r>
    </w:p>
  </w:comment>
  <w:comment w:id="21" w:author="Hiolam Vong" w:date="2024-11-27T09:11:00Z" w:initials="HV">
    <w:p w14:paraId="34535A89" w14:textId="77777777" w:rsidR="00F30C35" w:rsidRDefault="00F30C35">
      <w:pPr>
        <w:pStyle w:val="CommentText"/>
      </w:pPr>
      <w:r>
        <w:rPr>
          <w:rStyle w:val="CommentReference"/>
        </w:rPr>
        <w:annotationRef/>
      </w:r>
      <w:r w:rsidRPr="7D52A6D0">
        <w:t>mental health is not part of our research as well</w:t>
      </w:r>
    </w:p>
  </w:comment>
  <w:comment w:id="22" w:author="Ava Corry-Roberts" w:date="2024-11-28T14:09:00Z" w:initials="CA">
    <w:p w14:paraId="7CC512A2" w14:textId="77777777" w:rsidR="00A0490B" w:rsidRDefault="00A0490B" w:rsidP="00A0490B">
      <w:r>
        <w:rPr>
          <w:rStyle w:val="CommentReference"/>
        </w:rPr>
        <w:annotationRef/>
      </w:r>
      <w:r>
        <w:rPr>
          <w:color w:val="000000"/>
          <w:sz w:val="20"/>
          <w:szCs w:val="20"/>
        </w:rPr>
        <w:t>Check this</w:t>
      </w:r>
    </w:p>
  </w:comment>
  <w:comment w:id="30" w:author="Jessica Zenger" w:date="2024-11-26T21:58:00Z" w:initials="JZ">
    <w:p w14:paraId="153E5C5E" w14:textId="5C06E923" w:rsidR="00A05D82" w:rsidRDefault="00A05D82">
      <w:r>
        <w:annotationRef/>
      </w:r>
      <w:r w:rsidRPr="4C25B57F">
        <w:t>Bring in additional literature found in reference list to support use of satellite imagery in quantifying green spaces. Edit when resolved.</w:t>
      </w:r>
    </w:p>
  </w:comment>
  <w:comment w:id="31" w:author="Jessica Zenger" w:date="2024-11-27T12:48:00Z" w:initials="JZ">
    <w:p w14:paraId="2EF06A89" w14:textId="5AE8E72B" w:rsidR="00112110" w:rsidRDefault="00112110">
      <w:pPr>
        <w:pStyle w:val="CommentText"/>
      </w:pPr>
      <w:r>
        <w:rPr>
          <w:rStyle w:val="CommentReference"/>
        </w:rPr>
        <w:annotationRef/>
      </w:r>
      <w:r w:rsidRPr="7B618549">
        <w:t>Edited to be included in lit review.</w:t>
      </w:r>
    </w:p>
  </w:comment>
  <w:comment w:id="36" w:author="Hiolam Vong" w:date="2024-11-28T14:20:00Z" w:initials="HV">
    <w:p w14:paraId="15E86077" w14:textId="1C366FAD" w:rsidR="0087221F" w:rsidRDefault="0087221F">
      <w:pPr>
        <w:pStyle w:val="CommentText"/>
      </w:pPr>
      <w:r>
        <w:rPr>
          <w:rStyle w:val="CommentReference"/>
        </w:rPr>
        <w:annotationRef/>
      </w:r>
      <w:r w:rsidRPr="022BD45E">
        <w:t>here is 3.5?</w:t>
      </w:r>
    </w:p>
  </w:comment>
  <w:comment w:id="37" w:author="Jessica Zenger" w:date="2024-11-28T14:01:00Z" w:initials="JZ">
    <w:p w14:paraId="6D98DA64" w14:textId="10A08A5C" w:rsidR="002671CA" w:rsidRDefault="002671CA">
      <w:pPr>
        <w:pStyle w:val="CommentText"/>
      </w:pPr>
      <w:r>
        <w:rPr>
          <w:rStyle w:val="CommentReference"/>
        </w:rPr>
        <w:annotationRef/>
      </w:r>
      <w:r w:rsidRPr="75207DFA">
        <w:t>Update on variable needed -- we cannot say that land cover is strongly correlated with land cover, as those are the same thing.</w:t>
      </w:r>
    </w:p>
  </w:comment>
  <w:comment w:id="38" w:author="Paul Miller" w:date="2024-11-28T14:53:00Z" w:initials="PM">
    <w:p w14:paraId="424D5524" w14:textId="0478C47F" w:rsidR="00A575C0" w:rsidRDefault="00A575C0">
      <w:pPr>
        <w:pStyle w:val="CommentText"/>
      </w:pPr>
      <w:r>
        <w:rPr>
          <w:rStyle w:val="CommentReference"/>
        </w:rPr>
        <w:annotationRef/>
      </w:r>
      <w:r w:rsidRPr="386AC68E">
        <w:t>updated</w:t>
      </w:r>
    </w:p>
  </w:comment>
  <w:comment w:id="41" w:author="Jessica Zenger" w:date="2024-11-28T13:50:00Z" w:initials="JZ">
    <w:p w14:paraId="62417CD7" w14:textId="049E5DDD" w:rsidR="00F30C35" w:rsidRDefault="00F30C35">
      <w:pPr>
        <w:pStyle w:val="CommentText"/>
      </w:pPr>
      <w:r>
        <w:rPr>
          <w:rStyle w:val="CommentReference"/>
        </w:rPr>
        <w:annotationRef/>
      </w:r>
      <w:r w:rsidRPr="7CA4BCA8">
        <w:t>in-text citation is now correct</w:t>
      </w:r>
    </w:p>
  </w:comment>
  <w:comment w:id="44" w:author="Hiolam Vong" w:date="2024-11-28T14:20:00Z" w:initials="HV">
    <w:p w14:paraId="77FB6689" w14:textId="219ECCD8" w:rsidR="0087221F" w:rsidRDefault="0087221F">
      <w:pPr>
        <w:pStyle w:val="CommentText"/>
      </w:pPr>
      <w:r>
        <w:rPr>
          <w:rStyle w:val="CommentReference"/>
        </w:rPr>
        <w:annotationRef/>
      </w:r>
      <w:r w:rsidRPr="63B46F5A">
        <w:t>and down here is 3.4?</w:t>
      </w:r>
    </w:p>
  </w:comment>
  <w:comment w:id="45" w:author="Ava Corry-Roberts" w:date="2024-11-28T13:08:00Z" w:initials="CA">
    <w:p w14:paraId="015CD977" w14:textId="77777777" w:rsidR="00597CDC" w:rsidRDefault="00597CDC" w:rsidP="00597CDC">
      <w:r>
        <w:rPr>
          <w:rStyle w:val="CommentReference"/>
        </w:rPr>
        <w:annotationRef/>
      </w:r>
      <w:r>
        <w:rPr>
          <w:color w:val="000000"/>
          <w:sz w:val="20"/>
          <w:szCs w:val="20"/>
        </w:rPr>
        <w:t>Make sure this is still true at the end</w:t>
      </w:r>
    </w:p>
  </w:comment>
  <w:comment w:id="46" w:author="Ava Corry-Roberts" w:date="2024-11-28T13:09:00Z" w:initials="CA">
    <w:p w14:paraId="3E2264C4" w14:textId="77777777" w:rsidR="00EA3EF7" w:rsidRDefault="00EA3EF7" w:rsidP="00EA3EF7">
      <w:r>
        <w:rPr>
          <w:rStyle w:val="CommentReference"/>
        </w:rPr>
        <w:annotationRef/>
      </w:r>
      <w:r>
        <w:rPr>
          <w:color w:val="000000"/>
          <w:sz w:val="20"/>
          <w:szCs w:val="20"/>
        </w:rPr>
        <w:t>Same here</w:t>
      </w:r>
    </w:p>
  </w:comment>
  <w:comment w:id="47" w:author="Ava Corry-Roberts" w:date="2024-11-28T13:09:00Z" w:initials="CA">
    <w:p w14:paraId="778422CA" w14:textId="77777777" w:rsidR="00EA3EF7" w:rsidRDefault="00EA3EF7" w:rsidP="00EA3EF7">
      <w:r>
        <w:rPr>
          <w:rStyle w:val="CommentReference"/>
        </w:rPr>
        <w:annotationRef/>
      </w:r>
      <w:r>
        <w:rPr>
          <w:color w:val="000000"/>
          <w:sz w:val="20"/>
          <w:szCs w:val="20"/>
        </w:rPr>
        <w:t>And here</w:t>
      </w:r>
    </w:p>
  </w:comment>
  <w:comment w:id="56" w:author="Paul Miller" w:date="2024-11-28T21:30:00Z" w:initials="PM">
    <w:p w14:paraId="174E0C83" w14:textId="764D929D" w:rsidR="00AD1C2E" w:rsidRDefault="00AD1C2E">
      <w:pPr>
        <w:pStyle w:val="CommentText"/>
      </w:pPr>
      <w:r>
        <w:rPr>
          <w:rStyle w:val="CommentReference"/>
        </w:rPr>
        <w:annotationRef/>
      </w:r>
      <w:r w:rsidRPr="7723448E">
        <w:t>this should be updated with the latest values for regression</w:t>
      </w:r>
    </w:p>
  </w:comment>
  <w:comment w:id="68" w:author="Jessica Zenger" w:date="2024-11-26T22:34:00Z" w:initials="JZ">
    <w:p w14:paraId="098472B5" w14:textId="6BB94574" w:rsidR="00A05D82" w:rsidRDefault="00A05D82">
      <w:r>
        <w:annotationRef/>
      </w:r>
      <w:r w:rsidRPr="0BA3D8C8">
        <w:t>Figure out how to add the ER model!! Edit when resolved.</w:t>
      </w:r>
    </w:p>
  </w:comment>
  <w:comment w:id="69" w:author="Tianze Li" w:date="2024-11-27T17:30:00Z" w:initials="TL">
    <w:p w14:paraId="27385B40" w14:textId="74FA3F28" w:rsidR="00112110" w:rsidRDefault="00112110">
      <w:pPr>
        <w:pStyle w:val="CommentText"/>
      </w:pPr>
      <w:r>
        <w:rPr>
          <w:rStyle w:val="CommentReference"/>
        </w:rPr>
        <w:annotationRef/>
      </w:r>
      <w:r w:rsidRPr="56D5F603">
        <w:t>Maybe add some legends can make it looks better</w:t>
      </w:r>
    </w:p>
  </w:comment>
  <w:comment w:id="70" w:author="Jessica Zenger" w:date="2024-11-27T21:03:00Z" w:initials="JZ">
    <w:p w14:paraId="3A737C93" w14:textId="6DE1BB26" w:rsidR="00112110" w:rsidRDefault="00112110">
      <w:pPr>
        <w:pStyle w:val="CommentText"/>
      </w:pPr>
      <w:r>
        <w:rPr>
          <w:rStyle w:val="CommentReference"/>
        </w:rPr>
        <w:annotationRef/>
      </w:r>
      <w:r w:rsidRPr="00CA6A84">
        <w:t xml:space="preserve">Added </w:t>
      </w:r>
      <w:r>
        <w:fldChar w:fldCharType="begin"/>
      </w:r>
      <w:r>
        <w:instrText xml:space="preserve"> HYPERLINK "mailto:s2650891@ed.ac.uk"</w:instrText>
      </w:r>
      <w:bookmarkStart w:id="71" w:name="_@_CD0E74B136CC4CD98404FCD342503D17Z"/>
      <w:r>
        <w:fldChar w:fldCharType="separate"/>
      </w:r>
      <w:bookmarkEnd w:id="71"/>
      <w:r w:rsidRPr="36AE91DF">
        <w:rPr>
          <w:noProof/>
        </w:rPr>
        <w:t>@Tianze Li</w:t>
      </w:r>
      <w:r>
        <w:fldChar w:fldCharType="end"/>
      </w:r>
      <w:r w:rsidRPr="19B2D307">
        <w:t xml:space="preserve"> </w:t>
      </w:r>
    </w:p>
  </w:comment>
  <w:comment w:id="74" w:author="Jessica Zenger" w:date="2024-11-26T22:35:00Z" w:initials="JZ">
    <w:p w14:paraId="2143C889" w14:textId="1974AF70" w:rsidR="00A05D82" w:rsidRDefault="00A05D82">
      <w:r>
        <w:annotationRef/>
      </w:r>
      <w:r w:rsidRPr="5600E1F3">
        <w:t>Add text to support table design. Edit when resolved.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8C03A68" w15:done="1"/>
  <w15:commentEx w15:paraId="0FBF2DF9" w15:done="1"/>
  <w15:commentEx w15:paraId="34535A89" w15:done="1"/>
  <w15:commentEx w15:paraId="7CC512A2" w15:done="1"/>
  <w15:commentEx w15:paraId="153E5C5E" w15:done="1"/>
  <w15:commentEx w15:paraId="2EF06A89" w15:paraIdParent="153E5C5E" w15:done="1"/>
  <w15:commentEx w15:paraId="15E86077" w15:done="1"/>
  <w15:commentEx w15:paraId="6D98DA64" w15:done="1"/>
  <w15:commentEx w15:paraId="424D5524" w15:paraIdParent="6D98DA64" w15:done="1"/>
  <w15:commentEx w15:paraId="62417CD7" w15:done="1"/>
  <w15:commentEx w15:paraId="77FB6689" w15:done="1"/>
  <w15:commentEx w15:paraId="015CD977" w15:done="1"/>
  <w15:commentEx w15:paraId="3E2264C4" w15:done="1"/>
  <w15:commentEx w15:paraId="778422CA" w15:done="1"/>
  <w15:commentEx w15:paraId="174E0C83" w15:done="1"/>
  <w15:commentEx w15:paraId="098472B5" w15:done="1"/>
  <w15:commentEx w15:paraId="27385B40" w15:done="1"/>
  <w15:commentEx w15:paraId="3A737C93" w15:paraIdParent="27385B40" w15:done="1"/>
  <w15:commentEx w15:paraId="2143C88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C614589" w16cex:dateUtc="2024-11-27T17:10:00Z"/>
  <w16cex:commentExtensible w16cex:durableId="25CE675D" w16cex:dateUtc="2024-11-27T17:10:00Z"/>
  <w16cex:commentExtensible w16cex:durableId="3D151F5C" w16cex:dateUtc="2024-11-27T17:11:00Z"/>
  <w16cex:commentExtensible w16cex:durableId="47FBE3E5" w16cex:dateUtc="2024-11-28T14:09:00Z"/>
  <w16cex:commentExtensible w16cex:durableId="40344D6E" w16cex:dateUtc="2024-11-26T21:58:00Z"/>
  <w16cex:commentExtensible w16cex:durableId="716431F7" w16cex:dateUtc="2024-11-27T12:48:00Z"/>
  <w16cex:commentExtensible w16cex:durableId="395CC774" w16cex:dateUtc="2024-11-28T22:20:00Z"/>
  <w16cex:commentExtensible w16cex:durableId="65D3F620" w16cex:dateUtc="2024-11-28T14:01:00Z"/>
  <w16cex:commentExtensible w16cex:durableId="3CFB62B0" w16cex:dateUtc="2024-11-28T14:53:00Z"/>
  <w16cex:commentExtensible w16cex:durableId="4A8967E8" w16cex:dateUtc="2024-11-28T13:50:00Z"/>
  <w16cex:commentExtensible w16cex:durableId="397A8FA9" w16cex:dateUtc="2024-11-28T22:20:00Z"/>
  <w16cex:commentExtensible w16cex:durableId="78C5F94E" w16cex:dateUtc="2024-11-28T13:08:00Z"/>
  <w16cex:commentExtensible w16cex:durableId="33708998" w16cex:dateUtc="2024-11-28T13:09:00Z"/>
  <w16cex:commentExtensible w16cex:durableId="4BDDF1E2" w16cex:dateUtc="2024-11-28T13:09:00Z"/>
  <w16cex:commentExtensible w16cex:durableId="27545B11" w16cex:dateUtc="2024-11-28T21:30:00Z"/>
  <w16cex:commentExtensible w16cex:durableId="06457075" w16cex:dateUtc="2024-11-26T22:34:00Z"/>
  <w16cex:commentExtensible w16cex:durableId="702F8358" w16cex:dateUtc="2024-11-27T17:30:00Z"/>
  <w16cex:commentExtensible w16cex:durableId="7B1FAD3A" w16cex:dateUtc="2024-11-27T21:03:00Z"/>
  <w16cex:commentExtensible w16cex:durableId="0E2F27F8" w16cex:dateUtc="2024-11-26T22: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8C03A68" w16cid:durableId="4C614589"/>
  <w16cid:commentId w16cid:paraId="0FBF2DF9" w16cid:durableId="25CE675D"/>
  <w16cid:commentId w16cid:paraId="34535A89" w16cid:durableId="3D151F5C"/>
  <w16cid:commentId w16cid:paraId="7CC512A2" w16cid:durableId="47FBE3E5"/>
  <w16cid:commentId w16cid:paraId="153E5C5E" w16cid:durableId="40344D6E"/>
  <w16cid:commentId w16cid:paraId="2EF06A89" w16cid:durableId="716431F7"/>
  <w16cid:commentId w16cid:paraId="15E86077" w16cid:durableId="395CC774"/>
  <w16cid:commentId w16cid:paraId="6D98DA64" w16cid:durableId="65D3F620"/>
  <w16cid:commentId w16cid:paraId="424D5524" w16cid:durableId="3CFB62B0"/>
  <w16cid:commentId w16cid:paraId="62417CD7" w16cid:durableId="4A8967E8"/>
  <w16cid:commentId w16cid:paraId="77FB6689" w16cid:durableId="397A8FA9"/>
  <w16cid:commentId w16cid:paraId="015CD977" w16cid:durableId="78C5F94E"/>
  <w16cid:commentId w16cid:paraId="3E2264C4" w16cid:durableId="33708998"/>
  <w16cid:commentId w16cid:paraId="778422CA" w16cid:durableId="4BDDF1E2"/>
  <w16cid:commentId w16cid:paraId="174E0C83" w16cid:durableId="27545B11"/>
  <w16cid:commentId w16cid:paraId="098472B5" w16cid:durableId="06457075"/>
  <w16cid:commentId w16cid:paraId="27385B40" w16cid:durableId="702F8358"/>
  <w16cid:commentId w16cid:paraId="3A737C93" w16cid:durableId="7B1FAD3A"/>
  <w16cid:commentId w16cid:paraId="2143C889" w16cid:durableId="0E2F27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0761DF" w14:textId="77777777" w:rsidR="008A589A" w:rsidRDefault="008A589A">
      <w:pPr>
        <w:spacing w:after="0" w:line="240" w:lineRule="auto"/>
      </w:pPr>
      <w:r>
        <w:separator/>
      </w:r>
    </w:p>
  </w:endnote>
  <w:endnote w:type="continuationSeparator" w:id="0">
    <w:p w14:paraId="583CC5C4" w14:textId="77777777" w:rsidR="008A589A" w:rsidRDefault="008A589A">
      <w:pPr>
        <w:spacing w:after="0" w:line="240" w:lineRule="auto"/>
      </w:pPr>
      <w:r>
        <w:continuationSeparator/>
      </w:r>
    </w:p>
  </w:endnote>
  <w:endnote w:type="continuationNotice" w:id="1">
    <w:p w14:paraId="60615E61" w14:textId="77777777" w:rsidR="008A589A" w:rsidRDefault="008A58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4BD5C889" w14:paraId="0B6F4453" w14:textId="77777777" w:rsidTr="4BD5C889">
      <w:trPr>
        <w:trHeight w:val="300"/>
      </w:trPr>
      <w:tc>
        <w:tcPr>
          <w:tcW w:w="3005" w:type="dxa"/>
        </w:tcPr>
        <w:p w14:paraId="5BEFF7CF" w14:textId="3FC312DF" w:rsidR="4BD5C889" w:rsidRDefault="4BD5C889" w:rsidP="4BD5C889">
          <w:pPr>
            <w:pStyle w:val="Header"/>
            <w:ind w:left="-115"/>
          </w:pPr>
        </w:p>
      </w:tc>
      <w:tc>
        <w:tcPr>
          <w:tcW w:w="3005" w:type="dxa"/>
        </w:tcPr>
        <w:p w14:paraId="3B67FB0E" w14:textId="7B19A890" w:rsidR="4BD5C889" w:rsidRDefault="4BD5C889" w:rsidP="4BD5C889">
          <w:pPr>
            <w:pStyle w:val="Header"/>
            <w:jc w:val="center"/>
          </w:pPr>
        </w:p>
      </w:tc>
      <w:tc>
        <w:tcPr>
          <w:tcW w:w="3005" w:type="dxa"/>
        </w:tcPr>
        <w:p w14:paraId="2D1EB146" w14:textId="3492D0DB" w:rsidR="4BD5C889" w:rsidRDefault="4BD5C889" w:rsidP="4BD5C889">
          <w:pPr>
            <w:pStyle w:val="Header"/>
            <w:ind w:right="-115"/>
            <w:jc w:val="right"/>
          </w:pPr>
        </w:p>
      </w:tc>
    </w:tr>
  </w:tbl>
  <w:p w14:paraId="3E428438" w14:textId="6B173688" w:rsidR="4BD5C889" w:rsidRDefault="4BD5C889" w:rsidP="4BD5C8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4BD5C889" w14:paraId="40FA3F59" w14:textId="77777777" w:rsidTr="4BD5C889">
      <w:trPr>
        <w:trHeight w:val="300"/>
      </w:trPr>
      <w:tc>
        <w:tcPr>
          <w:tcW w:w="3005" w:type="dxa"/>
        </w:tcPr>
        <w:p w14:paraId="32814352" w14:textId="6F6B0D3A" w:rsidR="4BD5C889" w:rsidRDefault="4BD5C889" w:rsidP="4BD5C889">
          <w:pPr>
            <w:pStyle w:val="Header"/>
            <w:ind w:left="-115"/>
          </w:pPr>
        </w:p>
      </w:tc>
      <w:tc>
        <w:tcPr>
          <w:tcW w:w="3005" w:type="dxa"/>
        </w:tcPr>
        <w:p w14:paraId="240315C2" w14:textId="5EF879A2" w:rsidR="4BD5C889" w:rsidRDefault="4BD5C889" w:rsidP="4BD5C889">
          <w:pPr>
            <w:pStyle w:val="Header"/>
            <w:jc w:val="center"/>
          </w:pPr>
        </w:p>
      </w:tc>
      <w:tc>
        <w:tcPr>
          <w:tcW w:w="3005" w:type="dxa"/>
        </w:tcPr>
        <w:p w14:paraId="68936BC7" w14:textId="0DB33F62" w:rsidR="4BD5C889" w:rsidRDefault="4BD5C889" w:rsidP="4BD5C889">
          <w:pPr>
            <w:pStyle w:val="Header"/>
            <w:ind w:right="-115"/>
            <w:jc w:val="right"/>
          </w:pPr>
        </w:p>
      </w:tc>
    </w:tr>
  </w:tbl>
  <w:p w14:paraId="0C5FC59C" w14:textId="555FEA2A" w:rsidR="4BD5C889" w:rsidRDefault="4BD5C889" w:rsidP="4BD5C8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BFF6BA" w14:textId="77777777" w:rsidR="008A589A" w:rsidRDefault="008A589A">
      <w:pPr>
        <w:spacing w:after="0" w:line="240" w:lineRule="auto"/>
      </w:pPr>
      <w:r>
        <w:separator/>
      </w:r>
    </w:p>
  </w:footnote>
  <w:footnote w:type="continuationSeparator" w:id="0">
    <w:p w14:paraId="7876DD7D" w14:textId="77777777" w:rsidR="008A589A" w:rsidRDefault="008A589A">
      <w:pPr>
        <w:spacing w:after="0" w:line="240" w:lineRule="auto"/>
      </w:pPr>
      <w:r>
        <w:continuationSeparator/>
      </w:r>
    </w:p>
  </w:footnote>
  <w:footnote w:type="continuationNotice" w:id="1">
    <w:p w14:paraId="64ECAC93" w14:textId="77777777" w:rsidR="008A589A" w:rsidRDefault="008A589A">
      <w:pPr>
        <w:spacing w:after="0" w:line="240" w:lineRule="auto"/>
      </w:pPr>
    </w:p>
  </w:footnote>
  <w:footnote w:id="2">
    <w:p w14:paraId="0DB11BA0" w14:textId="65253016" w:rsidR="00973E5C" w:rsidRPr="00FF600C" w:rsidRDefault="00973E5C" w:rsidP="00FF600C">
      <w:pPr>
        <w:spacing w:after="0" w:line="360" w:lineRule="auto"/>
        <w:contextualSpacing/>
        <w:jc w:val="both"/>
        <w:rPr>
          <w:rFonts w:ascii="Calibri" w:eastAsia="Calibri" w:hAnsi="Calibri" w:cs="Calibri"/>
          <w:sz w:val="18"/>
          <w:szCs w:val="18"/>
        </w:rPr>
      </w:pPr>
      <w:r>
        <w:rPr>
          <w:rStyle w:val="FootnoteReference"/>
        </w:rPr>
        <w:footnoteRef/>
      </w:r>
      <w:r>
        <w:t xml:space="preserve"> </w:t>
      </w:r>
      <w:r w:rsidR="00FC2E27" w:rsidRPr="001C0889">
        <w:rPr>
          <w:rFonts w:ascii="Calibri" w:eastAsia="Calibri" w:hAnsi="Calibri" w:cs="Calibri"/>
          <w:sz w:val="18"/>
          <w:szCs w:val="18"/>
          <w:vertAlign w:val="superscript"/>
        </w:rPr>
        <w:t xml:space="preserve"> </w:t>
      </w:r>
      <w:r w:rsidR="00FC2E27" w:rsidRPr="001C0889">
        <w:rPr>
          <w:rFonts w:ascii="Calibri" w:eastAsia="Calibri" w:hAnsi="Calibri" w:cs="Calibri"/>
          <w:sz w:val="18"/>
          <w:szCs w:val="18"/>
        </w:rPr>
        <w:t>Parks have been assigned a weighting between 0 and 1 based on their relative area (</w:t>
      </w:r>
      <w:r w:rsidR="00FC2E27" w:rsidRPr="001C0889">
        <w:rPr>
          <w:rFonts w:ascii="Calibri" w:eastAsia="Calibri" w:hAnsi="Calibri" w:cs="Calibri"/>
          <w:i/>
          <w:iCs/>
          <w:sz w:val="18"/>
          <w:szCs w:val="18"/>
        </w:rPr>
        <w:t>i.e.</w:t>
      </w:r>
      <w:r w:rsidR="00FC2E27" w:rsidRPr="001C0889">
        <w:rPr>
          <w:rFonts w:ascii="Calibri" w:eastAsia="Calibri" w:hAnsi="Calibri" w:cs="Calibri"/>
          <w:sz w:val="18"/>
          <w:szCs w:val="18"/>
        </w:rPr>
        <w:t xml:space="preserve"> the largest park receives a weighting of 1 and the smallest a weighting of 0. The upper 10% of the land cover score is scaled based on this weighting: Land cover score = (% Area trees - % Area impermeable surfaces) * 90% + (Relative area score) * 10%</w:t>
      </w:r>
    </w:p>
  </w:footnote>
  <w:footnote w:id="3">
    <w:p w14:paraId="12DC8667" w14:textId="77777777" w:rsidR="00FF600C" w:rsidRPr="001C0889" w:rsidRDefault="00FF600C" w:rsidP="00FF600C">
      <w:pPr>
        <w:spacing w:after="0" w:line="360" w:lineRule="auto"/>
        <w:contextualSpacing/>
        <w:jc w:val="both"/>
        <w:rPr>
          <w:rFonts w:ascii="Calibri" w:eastAsia="Calibri" w:hAnsi="Calibri" w:cs="Calibri"/>
          <w:sz w:val="18"/>
          <w:szCs w:val="18"/>
        </w:rPr>
      </w:pPr>
      <w:r>
        <w:rPr>
          <w:rStyle w:val="FootnoteReference"/>
        </w:rPr>
        <w:footnoteRef/>
      </w:r>
      <w:r>
        <w:t xml:space="preserve"> </w:t>
      </w:r>
      <w:r w:rsidRPr="001C0889">
        <w:rPr>
          <w:rFonts w:ascii="Calibri" w:eastAsiaTheme="minorEastAsia" w:hAnsi="Calibri" w:cs="Calibri"/>
          <w:sz w:val="18"/>
          <w:szCs w:val="18"/>
        </w:rPr>
        <w:t>Mean slope and elevation have been normalized between -1 and 1 as follows:</w:t>
      </w:r>
    </w:p>
    <w:p w14:paraId="311CE713" w14:textId="77777777" w:rsidR="00FF600C" w:rsidRPr="001C0889" w:rsidRDefault="00FF600C" w:rsidP="00FF600C">
      <w:pPr>
        <w:spacing w:after="0" w:line="360" w:lineRule="auto"/>
        <w:contextualSpacing/>
        <w:jc w:val="both"/>
        <w:rPr>
          <w:rFonts w:ascii="Calibri" w:eastAsia="Calibri" w:hAnsi="Calibri" w:cs="Calibri"/>
          <w:sz w:val="18"/>
          <w:szCs w:val="18"/>
        </w:rPr>
      </w:pPr>
      <w:r w:rsidRPr="001C0889">
        <w:rPr>
          <w:rFonts w:ascii="Calibri" w:eastAsia="Calibri" w:hAnsi="Calibri" w:cs="Calibri"/>
          <w:sz w:val="18"/>
          <w:szCs w:val="18"/>
        </w:rPr>
        <w:t>Normalised score (x) = (mean slope (x) – min(mean slope))/(max(mean slope) – min(mean slope))*2 -1</w:t>
      </w:r>
    </w:p>
    <w:p w14:paraId="3CD98C95" w14:textId="77777777" w:rsidR="00FF600C" w:rsidRPr="001C0889" w:rsidRDefault="00FF600C" w:rsidP="00FF600C">
      <w:pPr>
        <w:spacing w:after="0" w:line="360" w:lineRule="auto"/>
        <w:contextualSpacing/>
        <w:jc w:val="both"/>
        <w:rPr>
          <w:rFonts w:ascii="Calibri" w:eastAsia="Calibri" w:hAnsi="Calibri" w:cs="Calibri"/>
          <w:sz w:val="18"/>
          <w:szCs w:val="18"/>
        </w:rPr>
      </w:pPr>
      <w:r w:rsidRPr="001C0889">
        <w:rPr>
          <w:rFonts w:ascii="Calibri" w:eastAsia="Calibri" w:hAnsi="Calibri" w:cs="Calibri"/>
          <w:sz w:val="18"/>
          <w:szCs w:val="18"/>
        </w:rPr>
        <w:t>Normalised score (x) = (mean elevation (x) – min(mean elevation))/(max(mean elevation) – min(mean elevation))*2 -1</w:t>
      </w:r>
      <w:r>
        <w:rPr>
          <w:rStyle w:val="CommentReference"/>
        </w:rPr>
        <w:annotationRef/>
      </w:r>
    </w:p>
    <w:p w14:paraId="7829A21D" w14:textId="00F31151" w:rsidR="00FF600C" w:rsidRPr="00FF600C" w:rsidRDefault="00FF600C">
      <w:pPr>
        <w:pStyle w:val="FootnoteText"/>
        <w:rPr>
          <w:lang w:val="en-US"/>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4BD5C889" w14:paraId="0DB95A01" w14:textId="77777777" w:rsidTr="4BD5C889">
      <w:trPr>
        <w:trHeight w:val="300"/>
      </w:trPr>
      <w:tc>
        <w:tcPr>
          <w:tcW w:w="3005" w:type="dxa"/>
        </w:tcPr>
        <w:p w14:paraId="562F8FC9" w14:textId="67CED178" w:rsidR="4BD5C889" w:rsidRDefault="4BD5C889" w:rsidP="4BD5C889">
          <w:pPr>
            <w:pStyle w:val="Header"/>
            <w:ind w:left="-115"/>
          </w:pPr>
        </w:p>
      </w:tc>
      <w:tc>
        <w:tcPr>
          <w:tcW w:w="3005" w:type="dxa"/>
        </w:tcPr>
        <w:p w14:paraId="02A0E788" w14:textId="6BB97B9F" w:rsidR="4BD5C889" w:rsidRDefault="4BD5C889" w:rsidP="4BD5C889">
          <w:pPr>
            <w:pStyle w:val="Header"/>
            <w:jc w:val="center"/>
          </w:pPr>
        </w:p>
      </w:tc>
      <w:tc>
        <w:tcPr>
          <w:tcW w:w="3005" w:type="dxa"/>
        </w:tcPr>
        <w:p w14:paraId="4732A59A" w14:textId="6E52D55B" w:rsidR="4BD5C889" w:rsidRDefault="4BD5C889" w:rsidP="4BD5C889">
          <w:pPr>
            <w:pStyle w:val="Header"/>
            <w:ind w:right="-115"/>
            <w:jc w:val="right"/>
            <w:rPr>
              <w:rFonts w:ascii="Calibri" w:eastAsia="Calibri" w:hAnsi="Calibri" w:cs="Calibri"/>
              <w:sz w:val="24"/>
              <w:szCs w:val="24"/>
            </w:rPr>
          </w:pPr>
          <w:r w:rsidRPr="255B7748">
            <w:rPr>
              <w:rFonts w:ascii="Calibri" w:eastAsia="Calibri" w:hAnsi="Calibri" w:cs="Calibri"/>
              <w:sz w:val="24"/>
              <w:szCs w:val="24"/>
            </w:rPr>
            <w:fldChar w:fldCharType="begin"/>
          </w:r>
          <w:r>
            <w:instrText>PAGE</w:instrText>
          </w:r>
          <w:r w:rsidRPr="255B7748">
            <w:fldChar w:fldCharType="separate"/>
          </w:r>
          <w:r w:rsidR="00453084">
            <w:rPr>
              <w:noProof/>
            </w:rPr>
            <w:t>8</w:t>
          </w:r>
          <w:r w:rsidRPr="255B7748">
            <w:rPr>
              <w:rFonts w:ascii="Calibri" w:eastAsia="Calibri" w:hAnsi="Calibri" w:cs="Calibri"/>
              <w:sz w:val="24"/>
              <w:szCs w:val="24"/>
            </w:rPr>
            <w:fldChar w:fldCharType="end"/>
          </w:r>
        </w:p>
      </w:tc>
    </w:tr>
  </w:tbl>
  <w:p w14:paraId="151E8D37" w14:textId="1852E6C8" w:rsidR="4BD5C889" w:rsidRDefault="4BD5C889" w:rsidP="4BD5C8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4BD5C889" w14:paraId="3F272027" w14:textId="77777777" w:rsidTr="4BD5C889">
      <w:trPr>
        <w:trHeight w:val="300"/>
      </w:trPr>
      <w:tc>
        <w:tcPr>
          <w:tcW w:w="3005" w:type="dxa"/>
        </w:tcPr>
        <w:p w14:paraId="240AAF5F" w14:textId="63F354F1" w:rsidR="4BD5C889" w:rsidRDefault="4BD5C889" w:rsidP="4BD5C889">
          <w:pPr>
            <w:pStyle w:val="Header"/>
            <w:ind w:left="-115"/>
          </w:pPr>
        </w:p>
      </w:tc>
      <w:tc>
        <w:tcPr>
          <w:tcW w:w="3005" w:type="dxa"/>
        </w:tcPr>
        <w:p w14:paraId="2C8801BA" w14:textId="5C1252C6" w:rsidR="4BD5C889" w:rsidRDefault="4BD5C889" w:rsidP="4BD5C889">
          <w:pPr>
            <w:pStyle w:val="Header"/>
            <w:jc w:val="center"/>
          </w:pPr>
        </w:p>
      </w:tc>
      <w:tc>
        <w:tcPr>
          <w:tcW w:w="3005" w:type="dxa"/>
        </w:tcPr>
        <w:p w14:paraId="07DD26D3" w14:textId="5A0204DE" w:rsidR="4BD5C889" w:rsidRDefault="4BD5C889" w:rsidP="4BD5C889">
          <w:pPr>
            <w:pStyle w:val="Header"/>
            <w:ind w:right="-115"/>
            <w:jc w:val="right"/>
          </w:pPr>
        </w:p>
      </w:tc>
    </w:tr>
  </w:tbl>
  <w:p w14:paraId="05F15ED2" w14:textId="1627D04A" w:rsidR="4BD5C889" w:rsidRDefault="4BD5C889" w:rsidP="4BD5C889">
    <w:pPr>
      <w:pStyle w:val="Header"/>
    </w:pPr>
  </w:p>
</w:hdr>
</file>

<file path=word/intelligence2.xml><?xml version="1.0" encoding="utf-8"?>
<int2:intelligence xmlns:int2="http://schemas.microsoft.com/office/intelligence/2020/intelligence" xmlns:oel="http://schemas.microsoft.com/office/2019/extlst">
  <int2:observations>
    <int2:textHash int2:hashCode="/b0HRXy+kGiEEA" int2:id="10wHPqIV">
      <int2:state int2:value="Rejected" int2:type="AugLoop_Text_Critique"/>
    </int2:textHash>
    <int2:textHash int2:hashCode="wovISQznuxIolO" int2:id="4MeAS8bX">
      <int2:state int2:value="Rejected" int2:type="AugLoop_Text_Critique"/>
    </int2:textHash>
    <int2:textHash int2:hashCode="GfObXqCOEVZ1td" int2:id="8oKMiIUo">
      <int2:state int2:value="Rejected" int2:type="AugLoop_Text_Critique"/>
    </int2:textHash>
    <int2:textHash int2:hashCode="6MSy0v2CKpShHB" int2:id="CoUUhDZG">
      <int2:state int2:value="Rejected" int2:type="AugLoop_Text_Critique"/>
    </int2:textHash>
    <int2:textHash int2:hashCode="a3GdK0Ai5jDpyi" int2:id="DLiGa2tR">
      <int2:state int2:value="Rejected" int2:type="AugLoop_Text_Critique"/>
    </int2:textHash>
    <int2:textHash int2:hashCode="YFDtgFO6a9jF6n" int2:id="FKVKPapm">
      <int2:state int2:value="Rejected" int2:type="AugLoop_Text_Critique"/>
    </int2:textHash>
    <int2:textHash int2:hashCode="zqhYDntAHb/qEo" int2:id="Fp6TajTw">
      <int2:state int2:value="Rejected" int2:type="AugLoop_Text_Critique"/>
    </int2:textHash>
    <int2:textHash int2:hashCode="+9C5w2dyQYmbrX" int2:id="JuHIu8N4">
      <int2:state int2:value="Rejected" int2:type="AugLoop_Text_Critique"/>
    </int2:textHash>
    <int2:textHash int2:hashCode="xRs1igksvHZCSX" int2:id="MHtjK8po">
      <int2:state int2:value="Rejected" int2:type="AugLoop_Text_Critique"/>
    </int2:textHash>
    <int2:textHash int2:hashCode="VXn2//2gxYqtmG" int2:id="Nsd3hJ6b">
      <int2:state int2:value="Rejected" int2:type="AugLoop_Text_Critique"/>
    </int2:textHash>
    <int2:textHash int2:hashCode="lOm2/6y++FeJ/y" int2:id="OjHjm43h">
      <int2:state int2:value="Rejected" int2:type="AugLoop_Text_Critique"/>
    </int2:textHash>
    <int2:textHash int2:hashCode="Rn1gMoeXb1dDZC" int2:id="RYG22o5t">
      <int2:state int2:value="Rejected" int2:type="AugLoop_Text_Critique"/>
    </int2:textHash>
    <int2:textHash int2:hashCode="wyzLNFIxhiNkz9" int2:id="aPLG6g0Q">
      <int2:state int2:value="Rejected" int2:type="AugLoop_Text_Critique"/>
    </int2:textHash>
    <int2:textHash int2:hashCode="PWTyj8k5GHkiYT" int2:id="bK7VD4xb">
      <int2:state int2:value="Rejected" int2:type="AugLoop_Text_Critique"/>
    </int2:textHash>
    <int2:textHash int2:hashCode="t3xhmQ/LN4zOfx" int2:id="cs8UuGfR">
      <int2:state int2:value="Rejected" int2:type="AugLoop_Text_Critique"/>
    </int2:textHash>
    <int2:textHash int2:hashCode="AHjQm7sQN3lVOJ" int2:id="gPLD7hW9">
      <int2:state int2:value="Rejected" int2:type="AugLoop_Text_Critique"/>
    </int2:textHash>
    <int2:textHash int2:hashCode="5sMUAI3ePj8H6V" int2:id="ir5ykUp4">
      <int2:state int2:value="Rejected" int2:type="AugLoop_Text_Critique"/>
    </int2:textHash>
    <int2:textHash int2:hashCode="PfqfmfZgLhTD7W" int2:id="l7vhzJpe">
      <int2:state int2:value="Rejected" int2:type="AugLoop_Text_Critique"/>
    </int2:textHash>
    <int2:textHash int2:hashCode="1k3HUhJFkeHc77" int2:id="r2I0fBEE">
      <int2:state int2:value="Rejected" int2:type="AugLoop_Text_Critique"/>
    </int2:textHash>
    <int2:textHash int2:hashCode="sY0cJYAIPHBDqv" int2:id="sxvUtWpx">
      <int2:state int2:value="Rejected" int2:type="AugLoop_Text_Critique"/>
    </int2:textHash>
    <int2:textHash int2:hashCode="WLUmJ5yMa/4RJ7" int2:id="vpkG6dlo">
      <int2:state int2:value="Rejected" int2:type="AugLoop_Text_Critique"/>
    </int2:textHash>
    <int2:textHash int2:hashCode="JnDxoo7FDJ8IoP" int2:id="x1GO6y3W">
      <int2:state int2:value="Rejected" int2:type="AugLoop_Text_Critique"/>
    </int2:textHash>
    <int2:textHash int2:hashCode="Qi4cmIrCHT2CAv" int2:id="x5uQLbz8">
      <int2:state int2:value="Rejected" int2:type="AugLoop_Text_Critique"/>
    </int2:textHash>
    <int2:textHash int2:hashCode="S70oOBmwUjX4hn" int2:id="xGnYpIsV">
      <int2:state int2:value="Rejected" int2:type="AugLoop_Text_Critique"/>
    </int2:textHash>
    <int2:textHash int2:hashCode="SOVj8UjcBNizHJ" int2:id="yxTcUufz">
      <int2:state int2:value="Rejected" int2:type="AugLoop_Text_Critique"/>
    </int2:textHash>
    <int2:textHash int2:hashCode="WKBVTSyTpqdu/j" int2:id="zD29fIVY">
      <int2:state int2:value="Rejected" int2:type="AugLoop_Text_Critique"/>
    </int2:textHash>
    <int2:textHash int2:hashCode="uEYF7Niw8qn84/" int2:id="zVSMqDaD">
      <int2:state int2:value="Rejected" int2:type="AugLoop_Text_Critique"/>
    </int2:textHash>
    <int2:bookmark int2:bookmarkName="_Int_mTdqGrhr" int2:invalidationBookmarkName="" int2:hashCode="lt5VQ9GD195SrF" int2:id="JY0KbFKU">
      <int2:state int2:value="Rejected" int2:type="AugLoop_Text_Critique"/>
    </int2:bookmark>
    <int2:bookmark int2:bookmarkName="_Int_w66P6s3g" int2:invalidationBookmarkName="" int2:hashCode="e0dMsLOcF3PXGS" int2:id="hXRF6Zh7">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B039A"/>
    <w:multiLevelType w:val="hybridMultilevel"/>
    <w:tmpl w:val="FFFFFFFF"/>
    <w:lvl w:ilvl="0" w:tplc="4A02A8A2">
      <w:start w:val="1"/>
      <w:numFmt w:val="bullet"/>
      <w:lvlText w:val="-"/>
      <w:lvlJc w:val="left"/>
      <w:pPr>
        <w:ind w:left="720" w:hanging="360"/>
      </w:pPr>
      <w:rPr>
        <w:rFonts w:ascii="SimSun" w:hAnsi="SimSun" w:hint="default"/>
      </w:rPr>
    </w:lvl>
    <w:lvl w:ilvl="1" w:tplc="C0CCE66E">
      <w:start w:val="1"/>
      <w:numFmt w:val="bullet"/>
      <w:lvlText w:val="o"/>
      <w:lvlJc w:val="left"/>
      <w:pPr>
        <w:ind w:left="1440" w:hanging="360"/>
      </w:pPr>
      <w:rPr>
        <w:rFonts w:ascii="Courier New" w:hAnsi="Courier New" w:hint="default"/>
      </w:rPr>
    </w:lvl>
    <w:lvl w:ilvl="2" w:tplc="A9189D0A">
      <w:start w:val="1"/>
      <w:numFmt w:val="bullet"/>
      <w:lvlText w:val=""/>
      <w:lvlJc w:val="left"/>
      <w:pPr>
        <w:ind w:left="2160" w:hanging="360"/>
      </w:pPr>
      <w:rPr>
        <w:rFonts w:ascii="Wingdings" w:hAnsi="Wingdings" w:hint="default"/>
      </w:rPr>
    </w:lvl>
    <w:lvl w:ilvl="3" w:tplc="F5964530">
      <w:start w:val="1"/>
      <w:numFmt w:val="bullet"/>
      <w:lvlText w:val=""/>
      <w:lvlJc w:val="left"/>
      <w:pPr>
        <w:ind w:left="2880" w:hanging="360"/>
      </w:pPr>
      <w:rPr>
        <w:rFonts w:ascii="Symbol" w:hAnsi="Symbol" w:hint="default"/>
      </w:rPr>
    </w:lvl>
    <w:lvl w:ilvl="4" w:tplc="C1C2D5C4">
      <w:start w:val="1"/>
      <w:numFmt w:val="bullet"/>
      <w:lvlText w:val="o"/>
      <w:lvlJc w:val="left"/>
      <w:pPr>
        <w:ind w:left="3600" w:hanging="360"/>
      </w:pPr>
      <w:rPr>
        <w:rFonts w:ascii="Courier New" w:hAnsi="Courier New" w:hint="default"/>
      </w:rPr>
    </w:lvl>
    <w:lvl w:ilvl="5" w:tplc="6E0E7ED2">
      <w:start w:val="1"/>
      <w:numFmt w:val="bullet"/>
      <w:lvlText w:val=""/>
      <w:lvlJc w:val="left"/>
      <w:pPr>
        <w:ind w:left="4320" w:hanging="360"/>
      </w:pPr>
      <w:rPr>
        <w:rFonts w:ascii="Wingdings" w:hAnsi="Wingdings" w:hint="default"/>
      </w:rPr>
    </w:lvl>
    <w:lvl w:ilvl="6" w:tplc="9B8CBE72">
      <w:start w:val="1"/>
      <w:numFmt w:val="bullet"/>
      <w:lvlText w:val=""/>
      <w:lvlJc w:val="left"/>
      <w:pPr>
        <w:ind w:left="5040" w:hanging="360"/>
      </w:pPr>
      <w:rPr>
        <w:rFonts w:ascii="Symbol" w:hAnsi="Symbol" w:hint="default"/>
      </w:rPr>
    </w:lvl>
    <w:lvl w:ilvl="7" w:tplc="9612B7F6">
      <w:start w:val="1"/>
      <w:numFmt w:val="bullet"/>
      <w:lvlText w:val="o"/>
      <w:lvlJc w:val="left"/>
      <w:pPr>
        <w:ind w:left="5760" w:hanging="360"/>
      </w:pPr>
      <w:rPr>
        <w:rFonts w:ascii="Courier New" w:hAnsi="Courier New" w:hint="default"/>
      </w:rPr>
    </w:lvl>
    <w:lvl w:ilvl="8" w:tplc="F228A3BC">
      <w:start w:val="1"/>
      <w:numFmt w:val="bullet"/>
      <w:lvlText w:val=""/>
      <w:lvlJc w:val="left"/>
      <w:pPr>
        <w:ind w:left="6480" w:hanging="360"/>
      </w:pPr>
      <w:rPr>
        <w:rFonts w:ascii="Wingdings" w:hAnsi="Wingdings" w:hint="default"/>
      </w:rPr>
    </w:lvl>
  </w:abstractNum>
  <w:abstractNum w:abstractNumId="1" w15:restartNumberingAfterBreak="0">
    <w:nsid w:val="094A753D"/>
    <w:multiLevelType w:val="hybridMultilevel"/>
    <w:tmpl w:val="FFFFFFFF"/>
    <w:lvl w:ilvl="0" w:tplc="6D32826C">
      <w:start w:val="1"/>
      <w:numFmt w:val="bullet"/>
      <w:lvlText w:val="-"/>
      <w:lvlJc w:val="left"/>
      <w:pPr>
        <w:ind w:left="720" w:hanging="360"/>
      </w:pPr>
      <w:rPr>
        <w:rFonts w:ascii="Aptos" w:hAnsi="Aptos" w:hint="default"/>
      </w:rPr>
    </w:lvl>
    <w:lvl w:ilvl="1" w:tplc="FDBC9D42">
      <w:start w:val="1"/>
      <w:numFmt w:val="bullet"/>
      <w:lvlText w:val="o"/>
      <w:lvlJc w:val="left"/>
      <w:pPr>
        <w:ind w:left="1440" w:hanging="360"/>
      </w:pPr>
      <w:rPr>
        <w:rFonts w:ascii="Courier New" w:hAnsi="Courier New" w:hint="default"/>
      </w:rPr>
    </w:lvl>
    <w:lvl w:ilvl="2" w:tplc="91EC9858">
      <w:start w:val="1"/>
      <w:numFmt w:val="bullet"/>
      <w:lvlText w:val=""/>
      <w:lvlJc w:val="left"/>
      <w:pPr>
        <w:ind w:left="2160" w:hanging="360"/>
      </w:pPr>
      <w:rPr>
        <w:rFonts w:ascii="Wingdings" w:hAnsi="Wingdings" w:hint="default"/>
      </w:rPr>
    </w:lvl>
    <w:lvl w:ilvl="3" w:tplc="D5828E62">
      <w:start w:val="1"/>
      <w:numFmt w:val="bullet"/>
      <w:lvlText w:val=""/>
      <w:lvlJc w:val="left"/>
      <w:pPr>
        <w:ind w:left="2880" w:hanging="360"/>
      </w:pPr>
      <w:rPr>
        <w:rFonts w:ascii="Symbol" w:hAnsi="Symbol" w:hint="default"/>
      </w:rPr>
    </w:lvl>
    <w:lvl w:ilvl="4" w:tplc="E7D2E442">
      <w:start w:val="1"/>
      <w:numFmt w:val="bullet"/>
      <w:lvlText w:val="o"/>
      <w:lvlJc w:val="left"/>
      <w:pPr>
        <w:ind w:left="3600" w:hanging="360"/>
      </w:pPr>
      <w:rPr>
        <w:rFonts w:ascii="Courier New" w:hAnsi="Courier New" w:hint="default"/>
      </w:rPr>
    </w:lvl>
    <w:lvl w:ilvl="5" w:tplc="7E421C10">
      <w:start w:val="1"/>
      <w:numFmt w:val="bullet"/>
      <w:lvlText w:val=""/>
      <w:lvlJc w:val="left"/>
      <w:pPr>
        <w:ind w:left="4320" w:hanging="360"/>
      </w:pPr>
      <w:rPr>
        <w:rFonts w:ascii="Wingdings" w:hAnsi="Wingdings" w:hint="default"/>
      </w:rPr>
    </w:lvl>
    <w:lvl w:ilvl="6" w:tplc="EFD0A984">
      <w:start w:val="1"/>
      <w:numFmt w:val="bullet"/>
      <w:lvlText w:val=""/>
      <w:lvlJc w:val="left"/>
      <w:pPr>
        <w:ind w:left="5040" w:hanging="360"/>
      </w:pPr>
      <w:rPr>
        <w:rFonts w:ascii="Symbol" w:hAnsi="Symbol" w:hint="default"/>
      </w:rPr>
    </w:lvl>
    <w:lvl w:ilvl="7" w:tplc="AC049906">
      <w:start w:val="1"/>
      <w:numFmt w:val="bullet"/>
      <w:lvlText w:val="o"/>
      <w:lvlJc w:val="left"/>
      <w:pPr>
        <w:ind w:left="5760" w:hanging="360"/>
      </w:pPr>
      <w:rPr>
        <w:rFonts w:ascii="Courier New" w:hAnsi="Courier New" w:hint="default"/>
      </w:rPr>
    </w:lvl>
    <w:lvl w:ilvl="8" w:tplc="01D24196">
      <w:start w:val="1"/>
      <w:numFmt w:val="bullet"/>
      <w:lvlText w:val=""/>
      <w:lvlJc w:val="left"/>
      <w:pPr>
        <w:ind w:left="6480" w:hanging="360"/>
      </w:pPr>
      <w:rPr>
        <w:rFonts w:ascii="Wingdings" w:hAnsi="Wingdings" w:hint="default"/>
      </w:rPr>
    </w:lvl>
  </w:abstractNum>
  <w:abstractNum w:abstractNumId="2" w15:restartNumberingAfterBreak="0">
    <w:nsid w:val="0B071626"/>
    <w:multiLevelType w:val="hybridMultilevel"/>
    <w:tmpl w:val="C58C14B4"/>
    <w:lvl w:ilvl="0" w:tplc="7FBCBACA">
      <w:start w:val="1"/>
      <w:numFmt w:val="bullet"/>
      <w:lvlText w:val=""/>
      <w:lvlJc w:val="left"/>
      <w:pPr>
        <w:ind w:left="720" w:hanging="360"/>
      </w:pPr>
      <w:rPr>
        <w:rFonts w:ascii="Symbol" w:hAnsi="Symbol" w:hint="default"/>
      </w:rPr>
    </w:lvl>
    <w:lvl w:ilvl="1" w:tplc="6F743E3E">
      <w:start w:val="1"/>
      <w:numFmt w:val="bullet"/>
      <w:lvlText w:val="o"/>
      <w:lvlJc w:val="left"/>
      <w:pPr>
        <w:ind w:left="1440" w:hanging="360"/>
      </w:pPr>
      <w:rPr>
        <w:rFonts w:ascii="Courier New" w:hAnsi="Courier New" w:hint="default"/>
      </w:rPr>
    </w:lvl>
    <w:lvl w:ilvl="2" w:tplc="54720A0C">
      <w:start w:val="1"/>
      <w:numFmt w:val="bullet"/>
      <w:lvlText w:val=""/>
      <w:lvlJc w:val="left"/>
      <w:pPr>
        <w:ind w:left="2160" w:hanging="360"/>
      </w:pPr>
      <w:rPr>
        <w:rFonts w:ascii="Wingdings" w:hAnsi="Wingdings" w:hint="default"/>
      </w:rPr>
    </w:lvl>
    <w:lvl w:ilvl="3" w:tplc="D6D89B42">
      <w:start w:val="1"/>
      <w:numFmt w:val="bullet"/>
      <w:lvlText w:val=""/>
      <w:lvlJc w:val="left"/>
      <w:pPr>
        <w:ind w:left="2880" w:hanging="360"/>
      </w:pPr>
      <w:rPr>
        <w:rFonts w:ascii="Symbol" w:hAnsi="Symbol" w:hint="default"/>
      </w:rPr>
    </w:lvl>
    <w:lvl w:ilvl="4" w:tplc="A536897C">
      <w:start w:val="1"/>
      <w:numFmt w:val="bullet"/>
      <w:lvlText w:val="o"/>
      <w:lvlJc w:val="left"/>
      <w:pPr>
        <w:ind w:left="3600" w:hanging="360"/>
      </w:pPr>
      <w:rPr>
        <w:rFonts w:ascii="Courier New" w:hAnsi="Courier New" w:hint="default"/>
      </w:rPr>
    </w:lvl>
    <w:lvl w:ilvl="5" w:tplc="FEFEFD12">
      <w:start w:val="1"/>
      <w:numFmt w:val="bullet"/>
      <w:lvlText w:val=""/>
      <w:lvlJc w:val="left"/>
      <w:pPr>
        <w:ind w:left="4320" w:hanging="360"/>
      </w:pPr>
      <w:rPr>
        <w:rFonts w:ascii="Wingdings" w:hAnsi="Wingdings" w:hint="default"/>
      </w:rPr>
    </w:lvl>
    <w:lvl w:ilvl="6" w:tplc="63DEA8AC">
      <w:start w:val="1"/>
      <w:numFmt w:val="bullet"/>
      <w:lvlText w:val=""/>
      <w:lvlJc w:val="left"/>
      <w:pPr>
        <w:ind w:left="5040" w:hanging="360"/>
      </w:pPr>
      <w:rPr>
        <w:rFonts w:ascii="Symbol" w:hAnsi="Symbol" w:hint="default"/>
      </w:rPr>
    </w:lvl>
    <w:lvl w:ilvl="7" w:tplc="4B6A92DC">
      <w:start w:val="1"/>
      <w:numFmt w:val="bullet"/>
      <w:lvlText w:val="o"/>
      <w:lvlJc w:val="left"/>
      <w:pPr>
        <w:ind w:left="5760" w:hanging="360"/>
      </w:pPr>
      <w:rPr>
        <w:rFonts w:ascii="Courier New" w:hAnsi="Courier New" w:hint="default"/>
      </w:rPr>
    </w:lvl>
    <w:lvl w:ilvl="8" w:tplc="AD809F26">
      <w:start w:val="1"/>
      <w:numFmt w:val="bullet"/>
      <w:lvlText w:val=""/>
      <w:lvlJc w:val="left"/>
      <w:pPr>
        <w:ind w:left="6480" w:hanging="360"/>
      </w:pPr>
      <w:rPr>
        <w:rFonts w:ascii="Wingdings" w:hAnsi="Wingdings" w:hint="default"/>
      </w:rPr>
    </w:lvl>
  </w:abstractNum>
  <w:abstractNum w:abstractNumId="3" w15:restartNumberingAfterBreak="0">
    <w:nsid w:val="0B764CB5"/>
    <w:multiLevelType w:val="hybridMultilevel"/>
    <w:tmpl w:val="0F580EAE"/>
    <w:lvl w:ilvl="0" w:tplc="78AA6F30">
      <w:start w:val="1"/>
      <w:numFmt w:val="bullet"/>
      <w:lvlText w:val="•"/>
      <w:lvlJc w:val="left"/>
      <w:pPr>
        <w:tabs>
          <w:tab w:val="num" w:pos="720"/>
        </w:tabs>
        <w:ind w:left="720" w:hanging="360"/>
      </w:pPr>
      <w:rPr>
        <w:rFonts w:ascii="Arial" w:hAnsi="Arial" w:hint="default"/>
      </w:rPr>
    </w:lvl>
    <w:lvl w:ilvl="1" w:tplc="F3F0F3B8" w:tentative="1">
      <w:start w:val="1"/>
      <w:numFmt w:val="bullet"/>
      <w:lvlText w:val="•"/>
      <w:lvlJc w:val="left"/>
      <w:pPr>
        <w:tabs>
          <w:tab w:val="num" w:pos="1440"/>
        </w:tabs>
        <w:ind w:left="1440" w:hanging="360"/>
      </w:pPr>
      <w:rPr>
        <w:rFonts w:ascii="Arial" w:hAnsi="Arial" w:hint="default"/>
      </w:rPr>
    </w:lvl>
    <w:lvl w:ilvl="2" w:tplc="81C27972" w:tentative="1">
      <w:start w:val="1"/>
      <w:numFmt w:val="bullet"/>
      <w:lvlText w:val="•"/>
      <w:lvlJc w:val="left"/>
      <w:pPr>
        <w:tabs>
          <w:tab w:val="num" w:pos="2160"/>
        </w:tabs>
        <w:ind w:left="2160" w:hanging="360"/>
      </w:pPr>
      <w:rPr>
        <w:rFonts w:ascii="Arial" w:hAnsi="Arial" w:hint="default"/>
      </w:rPr>
    </w:lvl>
    <w:lvl w:ilvl="3" w:tplc="746E06CC" w:tentative="1">
      <w:start w:val="1"/>
      <w:numFmt w:val="bullet"/>
      <w:lvlText w:val="•"/>
      <w:lvlJc w:val="left"/>
      <w:pPr>
        <w:tabs>
          <w:tab w:val="num" w:pos="2880"/>
        </w:tabs>
        <w:ind w:left="2880" w:hanging="360"/>
      </w:pPr>
      <w:rPr>
        <w:rFonts w:ascii="Arial" w:hAnsi="Arial" w:hint="default"/>
      </w:rPr>
    </w:lvl>
    <w:lvl w:ilvl="4" w:tplc="284899B8" w:tentative="1">
      <w:start w:val="1"/>
      <w:numFmt w:val="bullet"/>
      <w:lvlText w:val="•"/>
      <w:lvlJc w:val="left"/>
      <w:pPr>
        <w:tabs>
          <w:tab w:val="num" w:pos="3600"/>
        </w:tabs>
        <w:ind w:left="3600" w:hanging="360"/>
      </w:pPr>
      <w:rPr>
        <w:rFonts w:ascii="Arial" w:hAnsi="Arial" w:hint="default"/>
      </w:rPr>
    </w:lvl>
    <w:lvl w:ilvl="5" w:tplc="CC7C6F70" w:tentative="1">
      <w:start w:val="1"/>
      <w:numFmt w:val="bullet"/>
      <w:lvlText w:val="•"/>
      <w:lvlJc w:val="left"/>
      <w:pPr>
        <w:tabs>
          <w:tab w:val="num" w:pos="4320"/>
        </w:tabs>
        <w:ind w:left="4320" w:hanging="360"/>
      </w:pPr>
      <w:rPr>
        <w:rFonts w:ascii="Arial" w:hAnsi="Arial" w:hint="default"/>
      </w:rPr>
    </w:lvl>
    <w:lvl w:ilvl="6" w:tplc="B69AD01E" w:tentative="1">
      <w:start w:val="1"/>
      <w:numFmt w:val="bullet"/>
      <w:lvlText w:val="•"/>
      <w:lvlJc w:val="left"/>
      <w:pPr>
        <w:tabs>
          <w:tab w:val="num" w:pos="5040"/>
        </w:tabs>
        <w:ind w:left="5040" w:hanging="360"/>
      </w:pPr>
      <w:rPr>
        <w:rFonts w:ascii="Arial" w:hAnsi="Arial" w:hint="default"/>
      </w:rPr>
    </w:lvl>
    <w:lvl w:ilvl="7" w:tplc="C3D0ADC4" w:tentative="1">
      <w:start w:val="1"/>
      <w:numFmt w:val="bullet"/>
      <w:lvlText w:val="•"/>
      <w:lvlJc w:val="left"/>
      <w:pPr>
        <w:tabs>
          <w:tab w:val="num" w:pos="5760"/>
        </w:tabs>
        <w:ind w:left="5760" w:hanging="360"/>
      </w:pPr>
      <w:rPr>
        <w:rFonts w:ascii="Arial" w:hAnsi="Arial" w:hint="default"/>
      </w:rPr>
    </w:lvl>
    <w:lvl w:ilvl="8" w:tplc="BAD4FC2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98C47E0"/>
    <w:multiLevelType w:val="multilevel"/>
    <w:tmpl w:val="26E6A1B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BA5512C"/>
    <w:multiLevelType w:val="multilevel"/>
    <w:tmpl w:val="26E6A1B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27476F5"/>
    <w:multiLevelType w:val="multilevel"/>
    <w:tmpl w:val="26E6A1B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2BE7984"/>
    <w:multiLevelType w:val="multilevel"/>
    <w:tmpl w:val="75024796"/>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2AA20BE7"/>
    <w:multiLevelType w:val="hybridMultilevel"/>
    <w:tmpl w:val="400C6A3A"/>
    <w:lvl w:ilvl="0" w:tplc="AD3444B8">
      <w:start w:val="1"/>
      <w:numFmt w:val="bullet"/>
      <w:lvlText w:val="-"/>
      <w:lvlJc w:val="left"/>
      <w:pPr>
        <w:ind w:left="720" w:hanging="360"/>
      </w:pPr>
      <w:rPr>
        <w:rFonts w:ascii="Aptos" w:hAnsi="Aptos" w:hint="default"/>
      </w:rPr>
    </w:lvl>
    <w:lvl w:ilvl="1" w:tplc="C9404188">
      <w:start w:val="1"/>
      <w:numFmt w:val="bullet"/>
      <w:lvlText w:val="o"/>
      <w:lvlJc w:val="left"/>
      <w:pPr>
        <w:ind w:left="1440" w:hanging="360"/>
      </w:pPr>
      <w:rPr>
        <w:rFonts w:ascii="Courier New" w:hAnsi="Courier New" w:hint="default"/>
      </w:rPr>
    </w:lvl>
    <w:lvl w:ilvl="2" w:tplc="7312E4A8">
      <w:start w:val="1"/>
      <w:numFmt w:val="bullet"/>
      <w:lvlText w:val=""/>
      <w:lvlJc w:val="left"/>
      <w:pPr>
        <w:ind w:left="2160" w:hanging="360"/>
      </w:pPr>
      <w:rPr>
        <w:rFonts w:ascii="Wingdings" w:hAnsi="Wingdings" w:hint="default"/>
      </w:rPr>
    </w:lvl>
    <w:lvl w:ilvl="3" w:tplc="7C265A04">
      <w:start w:val="1"/>
      <w:numFmt w:val="bullet"/>
      <w:lvlText w:val=""/>
      <w:lvlJc w:val="left"/>
      <w:pPr>
        <w:ind w:left="2880" w:hanging="360"/>
      </w:pPr>
      <w:rPr>
        <w:rFonts w:ascii="Symbol" w:hAnsi="Symbol" w:hint="default"/>
      </w:rPr>
    </w:lvl>
    <w:lvl w:ilvl="4" w:tplc="C4903F5E">
      <w:start w:val="1"/>
      <w:numFmt w:val="bullet"/>
      <w:lvlText w:val="o"/>
      <w:lvlJc w:val="left"/>
      <w:pPr>
        <w:ind w:left="3600" w:hanging="360"/>
      </w:pPr>
      <w:rPr>
        <w:rFonts w:ascii="Courier New" w:hAnsi="Courier New" w:hint="default"/>
      </w:rPr>
    </w:lvl>
    <w:lvl w:ilvl="5" w:tplc="4F12F960">
      <w:start w:val="1"/>
      <w:numFmt w:val="bullet"/>
      <w:lvlText w:val=""/>
      <w:lvlJc w:val="left"/>
      <w:pPr>
        <w:ind w:left="4320" w:hanging="360"/>
      </w:pPr>
      <w:rPr>
        <w:rFonts w:ascii="Wingdings" w:hAnsi="Wingdings" w:hint="default"/>
      </w:rPr>
    </w:lvl>
    <w:lvl w:ilvl="6" w:tplc="7966AA32">
      <w:start w:val="1"/>
      <w:numFmt w:val="bullet"/>
      <w:lvlText w:val=""/>
      <w:lvlJc w:val="left"/>
      <w:pPr>
        <w:ind w:left="5040" w:hanging="360"/>
      </w:pPr>
      <w:rPr>
        <w:rFonts w:ascii="Symbol" w:hAnsi="Symbol" w:hint="default"/>
      </w:rPr>
    </w:lvl>
    <w:lvl w:ilvl="7" w:tplc="F0047F3C">
      <w:start w:val="1"/>
      <w:numFmt w:val="bullet"/>
      <w:lvlText w:val="o"/>
      <w:lvlJc w:val="left"/>
      <w:pPr>
        <w:ind w:left="5760" w:hanging="360"/>
      </w:pPr>
      <w:rPr>
        <w:rFonts w:ascii="Courier New" w:hAnsi="Courier New" w:hint="default"/>
      </w:rPr>
    </w:lvl>
    <w:lvl w:ilvl="8" w:tplc="A020837C">
      <w:start w:val="1"/>
      <w:numFmt w:val="bullet"/>
      <w:lvlText w:val=""/>
      <w:lvlJc w:val="left"/>
      <w:pPr>
        <w:ind w:left="6480" w:hanging="360"/>
      </w:pPr>
      <w:rPr>
        <w:rFonts w:ascii="Wingdings" w:hAnsi="Wingdings" w:hint="default"/>
      </w:rPr>
    </w:lvl>
  </w:abstractNum>
  <w:abstractNum w:abstractNumId="9" w15:restartNumberingAfterBreak="0">
    <w:nsid w:val="2BF69A52"/>
    <w:multiLevelType w:val="hybridMultilevel"/>
    <w:tmpl w:val="FFFFFFFF"/>
    <w:lvl w:ilvl="0" w:tplc="15CEFD00">
      <w:start w:val="1"/>
      <w:numFmt w:val="bullet"/>
      <w:lvlText w:val="-"/>
      <w:lvlJc w:val="left"/>
      <w:pPr>
        <w:ind w:left="720" w:hanging="360"/>
      </w:pPr>
      <w:rPr>
        <w:rFonts w:ascii="SimSun" w:hAnsi="SimSun" w:hint="default"/>
      </w:rPr>
    </w:lvl>
    <w:lvl w:ilvl="1" w:tplc="9D3C7634">
      <w:start w:val="1"/>
      <w:numFmt w:val="bullet"/>
      <w:lvlText w:val="o"/>
      <w:lvlJc w:val="left"/>
      <w:pPr>
        <w:ind w:left="1440" w:hanging="360"/>
      </w:pPr>
      <w:rPr>
        <w:rFonts w:ascii="Courier New" w:hAnsi="Courier New" w:hint="default"/>
      </w:rPr>
    </w:lvl>
    <w:lvl w:ilvl="2" w:tplc="227AE564">
      <w:start w:val="1"/>
      <w:numFmt w:val="bullet"/>
      <w:lvlText w:val=""/>
      <w:lvlJc w:val="left"/>
      <w:pPr>
        <w:ind w:left="2160" w:hanging="360"/>
      </w:pPr>
      <w:rPr>
        <w:rFonts w:ascii="Wingdings" w:hAnsi="Wingdings" w:hint="default"/>
      </w:rPr>
    </w:lvl>
    <w:lvl w:ilvl="3" w:tplc="B3DCB3B2">
      <w:start w:val="1"/>
      <w:numFmt w:val="bullet"/>
      <w:lvlText w:val=""/>
      <w:lvlJc w:val="left"/>
      <w:pPr>
        <w:ind w:left="2880" w:hanging="360"/>
      </w:pPr>
      <w:rPr>
        <w:rFonts w:ascii="Symbol" w:hAnsi="Symbol" w:hint="default"/>
      </w:rPr>
    </w:lvl>
    <w:lvl w:ilvl="4" w:tplc="4AF87326">
      <w:start w:val="1"/>
      <w:numFmt w:val="bullet"/>
      <w:lvlText w:val="o"/>
      <w:lvlJc w:val="left"/>
      <w:pPr>
        <w:ind w:left="3600" w:hanging="360"/>
      </w:pPr>
      <w:rPr>
        <w:rFonts w:ascii="Courier New" w:hAnsi="Courier New" w:hint="default"/>
      </w:rPr>
    </w:lvl>
    <w:lvl w:ilvl="5" w:tplc="EC7E3E90">
      <w:start w:val="1"/>
      <w:numFmt w:val="bullet"/>
      <w:lvlText w:val=""/>
      <w:lvlJc w:val="left"/>
      <w:pPr>
        <w:ind w:left="4320" w:hanging="360"/>
      </w:pPr>
      <w:rPr>
        <w:rFonts w:ascii="Wingdings" w:hAnsi="Wingdings" w:hint="default"/>
      </w:rPr>
    </w:lvl>
    <w:lvl w:ilvl="6" w:tplc="A23ED3DA">
      <w:start w:val="1"/>
      <w:numFmt w:val="bullet"/>
      <w:lvlText w:val=""/>
      <w:lvlJc w:val="left"/>
      <w:pPr>
        <w:ind w:left="5040" w:hanging="360"/>
      </w:pPr>
      <w:rPr>
        <w:rFonts w:ascii="Symbol" w:hAnsi="Symbol" w:hint="default"/>
      </w:rPr>
    </w:lvl>
    <w:lvl w:ilvl="7" w:tplc="ECDAF9D8">
      <w:start w:val="1"/>
      <w:numFmt w:val="bullet"/>
      <w:lvlText w:val="o"/>
      <w:lvlJc w:val="left"/>
      <w:pPr>
        <w:ind w:left="5760" w:hanging="360"/>
      </w:pPr>
      <w:rPr>
        <w:rFonts w:ascii="Courier New" w:hAnsi="Courier New" w:hint="default"/>
      </w:rPr>
    </w:lvl>
    <w:lvl w:ilvl="8" w:tplc="7C46FA5E">
      <w:start w:val="1"/>
      <w:numFmt w:val="bullet"/>
      <w:lvlText w:val=""/>
      <w:lvlJc w:val="left"/>
      <w:pPr>
        <w:ind w:left="6480" w:hanging="360"/>
      </w:pPr>
      <w:rPr>
        <w:rFonts w:ascii="Wingdings" w:hAnsi="Wingdings" w:hint="default"/>
      </w:rPr>
    </w:lvl>
  </w:abstractNum>
  <w:abstractNum w:abstractNumId="10" w15:restartNumberingAfterBreak="0">
    <w:nsid w:val="2CBA662D"/>
    <w:multiLevelType w:val="multilevel"/>
    <w:tmpl w:val="FFFFFFFF"/>
    <w:lvl w:ilvl="0">
      <w:start w:val="4"/>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EF7EFDA"/>
    <w:multiLevelType w:val="hybridMultilevel"/>
    <w:tmpl w:val="FFFFFFFF"/>
    <w:lvl w:ilvl="0" w:tplc="5D9C8C00">
      <w:start w:val="1"/>
      <w:numFmt w:val="bullet"/>
      <w:lvlText w:val="-"/>
      <w:lvlJc w:val="left"/>
      <w:pPr>
        <w:ind w:left="720" w:hanging="360"/>
      </w:pPr>
      <w:rPr>
        <w:rFonts w:ascii="Aptos" w:hAnsi="Aptos" w:hint="default"/>
      </w:rPr>
    </w:lvl>
    <w:lvl w:ilvl="1" w:tplc="591CDC6A">
      <w:start w:val="1"/>
      <w:numFmt w:val="bullet"/>
      <w:lvlText w:val="o"/>
      <w:lvlJc w:val="left"/>
      <w:pPr>
        <w:ind w:left="1440" w:hanging="360"/>
      </w:pPr>
      <w:rPr>
        <w:rFonts w:ascii="Courier New" w:hAnsi="Courier New" w:hint="default"/>
      </w:rPr>
    </w:lvl>
    <w:lvl w:ilvl="2" w:tplc="61E286B0">
      <w:start w:val="1"/>
      <w:numFmt w:val="bullet"/>
      <w:lvlText w:val=""/>
      <w:lvlJc w:val="left"/>
      <w:pPr>
        <w:ind w:left="2160" w:hanging="360"/>
      </w:pPr>
      <w:rPr>
        <w:rFonts w:ascii="Wingdings" w:hAnsi="Wingdings" w:hint="default"/>
      </w:rPr>
    </w:lvl>
    <w:lvl w:ilvl="3" w:tplc="ADAE9AF0">
      <w:start w:val="1"/>
      <w:numFmt w:val="bullet"/>
      <w:lvlText w:val=""/>
      <w:lvlJc w:val="left"/>
      <w:pPr>
        <w:ind w:left="2880" w:hanging="360"/>
      </w:pPr>
      <w:rPr>
        <w:rFonts w:ascii="Symbol" w:hAnsi="Symbol" w:hint="default"/>
      </w:rPr>
    </w:lvl>
    <w:lvl w:ilvl="4" w:tplc="74E01732">
      <w:start w:val="1"/>
      <w:numFmt w:val="bullet"/>
      <w:lvlText w:val="o"/>
      <w:lvlJc w:val="left"/>
      <w:pPr>
        <w:ind w:left="3600" w:hanging="360"/>
      </w:pPr>
      <w:rPr>
        <w:rFonts w:ascii="Courier New" w:hAnsi="Courier New" w:hint="default"/>
      </w:rPr>
    </w:lvl>
    <w:lvl w:ilvl="5" w:tplc="20942E56">
      <w:start w:val="1"/>
      <w:numFmt w:val="bullet"/>
      <w:lvlText w:val=""/>
      <w:lvlJc w:val="left"/>
      <w:pPr>
        <w:ind w:left="4320" w:hanging="360"/>
      </w:pPr>
      <w:rPr>
        <w:rFonts w:ascii="Wingdings" w:hAnsi="Wingdings" w:hint="default"/>
      </w:rPr>
    </w:lvl>
    <w:lvl w:ilvl="6" w:tplc="F3EC29CE">
      <w:start w:val="1"/>
      <w:numFmt w:val="bullet"/>
      <w:lvlText w:val=""/>
      <w:lvlJc w:val="left"/>
      <w:pPr>
        <w:ind w:left="5040" w:hanging="360"/>
      </w:pPr>
      <w:rPr>
        <w:rFonts w:ascii="Symbol" w:hAnsi="Symbol" w:hint="default"/>
      </w:rPr>
    </w:lvl>
    <w:lvl w:ilvl="7" w:tplc="4E6CFCB0">
      <w:start w:val="1"/>
      <w:numFmt w:val="bullet"/>
      <w:lvlText w:val="o"/>
      <w:lvlJc w:val="left"/>
      <w:pPr>
        <w:ind w:left="5760" w:hanging="360"/>
      </w:pPr>
      <w:rPr>
        <w:rFonts w:ascii="Courier New" w:hAnsi="Courier New" w:hint="default"/>
      </w:rPr>
    </w:lvl>
    <w:lvl w:ilvl="8" w:tplc="80583F7C">
      <w:start w:val="1"/>
      <w:numFmt w:val="bullet"/>
      <w:lvlText w:val=""/>
      <w:lvlJc w:val="left"/>
      <w:pPr>
        <w:ind w:left="6480" w:hanging="360"/>
      </w:pPr>
      <w:rPr>
        <w:rFonts w:ascii="Wingdings" w:hAnsi="Wingdings" w:hint="default"/>
      </w:rPr>
    </w:lvl>
  </w:abstractNum>
  <w:abstractNum w:abstractNumId="12" w15:restartNumberingAfterBreak="0">
    <w:nsid w:val="32DA1BE8"/>
    <w:multiLevelType w:val="multilevel"/>
    <w:tmpl w:val="79BCC08A"/>
    <w:lvl w:ilvl="0">
      <w:start w:val="3"/>
      <w:numFmt w:val="decimal"/>
      <w:lvlText w:val="%1"/>
      <w:lvlJc w:val="left"/>
      <w:pPr>
        <w:ind w:left="360" w:hanging="360"/>
      </w:pPr>
      <w:rPr>
        <w:rFonts w:hint="default"/>
      </w:rPr>
    </w:lvl>
    <w:lvl w:ilvl="1">
      <w:start w:val="1"/>
      <w:numFmt w:val="decimal"/>
      <w:lvlText w:val="%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3B1A0E50"/>
    <w:multiLevelType w:val="multilevel"/>
    <w:tmpl w:val="9B8E4706"/>
    <w:lvl w:ilvl="0">
      <w:start w:val="4"/>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3B612E2D"/>
    <w:multiLevelType w:val="multilevel"/>
    <w:tmpl w:val="79BCC08A"/>
    <w:lvl w:ilvl="0">
      <w:start w:val="3"/>
      <w:numFmt w:val="decimal"/>
      <w:lvlText w:val="%1"/>
      <w:lvlJc w:val="left"/>
      <w:pPr>
        <w:ind w:left="360" w:hanging="360"/>
      </w:pPr>
      <w:rPr>
        <w:rFonts w:hint="default"/>
      </w:rPr>
    </w:lvl>
    <w:lvl w:ilvl="1">
      <w:start w:val="1"/>
      <w:numFmt w:val="decimal"/>
      <w:lvlText w:val="%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47793F14"/>
    <w:multiLevelType w:val="hybridMultilevel"/>
    <w:tmpl w:val="955C948A"/>
    <w:lvl w:ilvl="0" w:tplc="DC0C34CC">
      <w:start w:val="1"/>
      <w:numFmt w:val="bullet"/>
      <w:lvlText w:val=""/>
      <w:lvlJc w:val="left"/>
      <w:pPr>
        <w:ind w:left="720" w:hanging="360"/>
      </w:pPr>
      <w:rPr>
        <w:rFonts w:ascii="Symbol" w:hAnsi="Symbol" w:hint="default"/>
      </w:rPr>
    </w:lvl>
    <w:lvl w:ilvl="1" w:tplc="C76AB92A">
      <w:start w:val="1"/>
      <w:numFmt w:val="bullet"/>
      <w:lvlText w:val="o"/>
      <w:lvlJc w:val="left"/>
      <w:pPr>
        <w:ind w:left="1440" w:hanging="360"/>
      </w:pPr>
      <w:rPr>
        <w:rFonts w:ascii="Courier New" w:hAnsi="Courier New" w:hint="default"/>
      </w:rPr>
    </w:lvl>
    <w:lvl w:ilvl="2" w:tplc="2B281F40">
      <w:start w:val="1"/>
      <w:numFmt w:val="bullet"/>
      <w:lvlText w:val=""/>
      <w:lvlJc w:val="left"/>
      <w:pPr>
        <w:ind w:left="2160" w:hanging="360"/>
      </w:pPr>
      <w:rPr>
        <w:rFonts w:ascii="Wingdings" w:hAnsi="Wingdings" w:hint="default"/>
      </w:rPr>
    </w:lvl>
    <w:lvl w:ilvl="3" w:tplc="4C548D70">
      <w:start w:val="1"/>
      <w:numFmt w:val="bullet"/>
      <w:lvlText w:val=""/>
      <w:lvlJc w:val="left"/>
      <w:pPr>
        <w:ind w:left="2880" w:hanging="360"/>
      </w:pPr>
      <w:rPr>
        <w:rFonts w:ascii="Symbol" w:hAnsi="Symbol" w:hint="default"/>
      </w:rPr>
    </w:lvl>
    <w:lvl w:ilvl="4" w:tplc="6366BA7E">
      <w:start w:val="1"/>
      <w:numFmt w:val="bullet"/>
      <w:lvlText w:val="o"/>
      <w:lvlJc w:val="left"/>
      <w:pPr>
        <w:ind w:left="3600" w:hanging="360"/>
      </w:pPr>
      <w:rPr>
        <w:rFonts w:ascii="Courier New" w:hAnsi="Courier New" w:hint="default"/>
      </w:rPr>
    </w:lvl>
    <w:lvl w:ilvl="5" w:tplc="224C06BA">
      <w:start w:val="1"/>
      <w:numFmt w:val="bullet"/>
      <w:lvlText w:val=""/>
      <w:lvlJc w:val="left"/>
      <w:pPr>
        <w:ind w:left="4320" w:hanging="360"/>
      </w:pPr>
      <w:rPr>
        <w:rFonts w:ascii="Wingdings" w:hAnsi="Wingdings" w:hint="default"/>
      </w:rPr>
    </w:lvl>
    <w:lvl w:ilvl="6" w:tplc="65AC05D6">
      <w:start w:val="1"/>
      <w:numFmt w:val="bullet"/>
      <w:lvlText w:val=""/>
      <w:lvlJc w:val="left"/>
      <w:pPr>
        <w:ind w:left="5040" w:hanging="360"/>
      </w:pPr>
      <w:rPr>
        <w:rFonts w:ascii="Symbol" w:hAnsi="Symbol" w:hint="default"/>
      </w:rPr>
    </w:lvl>
    <w:lvl w:ilvl="7" w:tplc="46907ADE">
      <w:start w:val="1"/>
      <w:numFmt w:val="bullet"/>
      <w:lvlText w:val="o"/>
      <w:lvlJc w:val="left"/>
      <w:pPr>
        <w:ind w:left="5760" w:hanging="360"/>
      </w:pPr>
      <w:rPr>
        <w:rFonts w:ascii="Courier New" w:hAnsi="Courier New" w:hint="default"/>
      </w:rPr>
    </w:lvl>
    <w:lvl w:ilvl="8" w:tplc="0D72425C">
      <w:start w:val="1"/>
      <w:numFmt w:val="bullet"/>
      <w:lvlText w:val=""/>
      <w:lvlJc w:val="left"/>
      <w:pPr>
        <w:ind w:left="6480" w:hanging="360"/>
      </w:pPr>
      <w:rPr>
        <w:rFonts w:ascii="Wingdings" w:hAnsi="Wingdings" w:hint="default"/>
      </w:rPr>
    </w:lvl>
  </w:abstractNum>
  <w:abstractNum w:abstractNumId="16" w15:restartNumberingAfterBreak="0">
    <w:nsid w:val="4C7BB95F"/>
    <w:multiLevelType w:val="hybridMultilevel"/>
    <w:tmpl w:val="FFFFFFFF"/>
    <w:lvl w:ilvl="0" w:tplc="A07C3292">
      <w:start w:val="1"/>
      <w:numFmt w:val="bullet"/>
      <w:lvlText w:val="-"/>
      <w:lvlJc w:val="left"/>
      <w:pPr>
        <w:ind w:left="720" w:hanging="360"/>
      </w:pPr>
      <w:rPr>
        <w:rFonts w:ascii="SimSun" w:hAnsi="SimSun" w:hint="default"/>
      </w:rPr>
    </w:lvl>
    <w:lvl w:ilvl="1" w:tplc="9BEE9AAC">
      <w:start w:val="1"/>
      <w:numFmt w:val="bullet"/>
      <w:lvlText w:val="o"/>
      <w:lvlJc w:val="left"/>
      <w:pPr>
        <w:ind w:left="1440" w:hanging="360"/>
      </w:pPr>
      <w:rPr>
        <w:rFonts w:ascii="Courier New" w:hAnsi="Courier New" w:hint="default"/>
      </w:rPr>
    </w:lvl>
    <w:lvl w:ilvl="2" w:tplc="5AE4320C">
      <w:start w:val="1"/>
      <w:numFmt w:val="bullet"/>
      <w:lvlText w:val=""/>
      <w:lvlJc w:val="left"/>
      <w:pPr>
        <w:ind w:left="2160" w:hanging="360"/>
      </w:pPr>
      <w:rPr>
        <w:rFonts w:ascii="Wingdings" w:hAnsi="Wingdings" w:hint="default"/>
      </w:rPr>
    </w:lvl>
    <w:lvl w:ilvl="3" w:tplc="87BA840C">
      <w:start w:val="1"/>
      <w:numFmt w:val="bullet"/>
      <w:lvlText w:val=""/>
      <w:lvlJc w:val="left"/>
      <w:pPr>
        <w:ind w:left="2880" w:hanging="360"/>
      </w:pPr>
      <w:rPr>
        <w:rFonts w:ascii="Symbol" w:hAnsi="Symbol" w:hint="default"/>
      </w:rPr>
    </w:lvl>
    <w:lvl w:ilvl="4" w:tplc="33D6044C">
      <w:start w:val="1"/>
      <w:numFmt w:val="bullet"/>
      <w:lvlText w:val="o"/>
      <w:lvlJc w:val="left"/>
      <w:pPr>
        <w:ind w:left="3600" w:hanging="360"/>
      </w:pPr>
      <w:rPr>
        <w:rFonts w:ascii="Courier New" w:hAnsi="Courier New" w:hint="default"/>
      </w:rPr>
    </w:lvl>
    <w:lvl w:ilvl="5" w:tplc="20362BFC">
      <w:start w:val="1"/>
      <w:numFmt w:val="bullet"/>
      <w:lvlText w:val=""/>
      <w:lvlJc w:val="left"/>
      <w:pPr>
        <w:ind w:left="4320" w:hanging="360"/>
      </w:pPr>
      <w:rPr>
        <w:rFonts w:ascii="Wingdings" w:hAnsi="Wingdings" w:hint="default"/>
      </w:rPr>
    </w:lvl>
    <w:lvl w:ilvl="6" w:tplc="E99807E6">
      <w:start w:val="1"/>
      <w:numFmt w:val="bullet"/>
      <w:lvlText w:val=""/>
      <w:lvlJc w:val="left"/>
      <w:pPr>
        <w:ind w:left="5040" w:hanging="360"/>
      </w:pPr>
      <w:rPr>
        <w:rFonts w:ascii="Symbol" w:hAnsi="Symbol" w:hint="default"/>
      </w:rPr>
    </w:lvl>
    <w:lvl w:ilvl="7" w:tplc="6BB2EDC8">
      <w:start w:val="1"/>
      <w:numFmt w:val="bullet"/>
      <w:lvlText w:val="o"/>
      <w:lvlJc w:val="left"/>
      <w:pPr>
        <w:ind w:left="5760" w:hanging="360"/>
      </w:pPr>
      <w:rPr>
        <w:rFonts w:ascii="Courier New" w:hAnsi="Courier New" w:hint="default"/>
      </w:rPr>
    </w:lvl>
    <w:lvl w:ilvl="8" w:tplc="C9CE6ADA">
      <w:start w:val="1"/>
      <w:numFmt w:val="bullet"/>
      <w:lvlText w:val=""/>
      <w:lvlJc w:val="left"/>
      <w:pPr>
        <w:ind w:left="6480" w:hanging="360"/>
      </w:pPr>
      <w:rPr>
        <w:rFonts w:ascii="Wingdings" w:hAnsi="Wingdings" w:hint="default"/>
      </w:rPr>
    </w:lvl>
  </w:abstractNum>
  <w:abstractNum w:abstractNumId="17" w15:restartNumberingAfterBreak="0">
    <w:nsid w:val="4DCC5287"/>
    <w:multiLevelType w:val="multilevel"/>
    <w:tmpl w:val="827EA970"/>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4FA0E93C"/>
    <w:multiLevelType w:val="hybridMultilevel"/>
    <w:tmpl w:val="FFFFFFFF"/>
    <w:lvl w:ilvl="0" w:tplc="8D8CBCD6">
      <w:start w:val="1"/>
      <w:numFmt w:val="bullet"/>
      <w:lvlText w:val="-"/>
      <w:lvlJc w:val="left"/>
      <w:pPr>
        <w:ind w:left="720" w:hanging="360"/>
      </w:pPr>
      <w:rPr>
        <w:rFonts w:ascii="SimSun" w:hAnsi="SimSun" w:hint="default"/>
      </w:rPr>
    </w:lvl>
    <w:lvl w:ilvl="1" w:tplc="0DF619C0">
      <w:start w:val="1"/>
      <w:numFmt w:val="bullet"/>
      <w:lvlText w:val="o"/>
      <w:lvlJc w:val="left"/>
      <w:pPr>
        <w:ind w:left="1440" w:hanging="360"/>
      </w:pPr>
      <w:rPr>
        <w:rFonts w:ascii="Courier New" w:hAnsi="Courier New" w:hint="default"/>
      </w:rPr>
    </w:lvl>
    <w:lvl w:ilvl="2" w:tplc="5B0076E6">
      <w:start w:val="1"/>
      <w:numFmt w:val="bullet"/>
      <w:lvlText w:val=""/>
      <w:lvlJc w:val="left"/>
      <w:pPr>
        <w:ind w:left="2160" w:hanging="360"/>
      </w:pPr>
      <w:rPr>
        <w:rFonts w:ascii="Wingdings" w:hAnsi="Wingdings" w:hint="default"/>
      </w:rPr>
    </w:lvl>
    <w:lvl w:ilvl="3" w:tplc="D43A5D2E">
      <w:start w:val="1"/>
      <w:numFmt w:val="bullet"/>
      <w:lvlText w:val=""/>
      <w:lvlJc w:val="left"/>
      <w:pPr>
        <w:ind w:left="2880" w:hanging="360"/>
      </w:pPr>
      <w:rPr>
        <w:rFonts w:ascii="Symbol" w:hAnsi="Symbol" w:hint="default"/>
      </w:rPr>
    </w:lvl>
    <w:lvl w:ilvl="4" w:tplc="29109C2C">
      <w:start w:val="1"/>
      <w:numFmt w:val="bullet"/>
      <w:lvlText w:val="o"/>
      <w:lvlJc w:val="left"/>
      <w:pPr>
        <w:ind w:left="3600" w:hanging="360"/>
      </w:pPr>
      <w:rPr>
        <w:rFonts w:ascii="Courier New" w:hAnsi="Courier New" w:hint="default"/>
      </w:rPr>
    </w:lvl>
    <w:lvl w:ilvl="5" w:tplc="D278D224">
      <w:start w:val="1"/>
      <w:numFmt w:val="bullet"/>
      <w:lvlText w:val=""/>
      <w:lvlJc w:val="left"/>
      <w:pPr>
        <w:ind w:left="4320" w:hanging="360"/>
      </w:pPr>
      <w:rPr>
        <w:rFonts w:ascii="Wingdings" w:hAnsi="Wingdings" w:hint="default"/>
      </w:rPr>
    </w:lvl>
    <w:lvl w:ilvl="6" w:tplc="608C59CC">
      <w:start w:val="1"/>
      <w:numFmt w:val="bullet"/>
      <w:lvlText w:val=""/>
      <w:lvlJc w:val="left"/>
      <w:pPr>
        <w:ind w:left="5040" w:hanging="360"/>
      </w:pPr>
      <w:rPr>
        <w:rFonts w:ascii="Symbol" w:hAnsi="Symbol" w:hint="default"/>
      </w:rPr>
    </w:lvl>
    <w:lvl w:ilvl="7" w:tplc="4FA27E86">
      <w:start w:val="1"/>
      <w:numFmt w:val="bullet"/>
      <w:lvlText w:val="o"/>
      <w:lvlJc w:val="left"/>
      <w:pPr>
        <w:ind w:left="5760" w:hanging="360"/>
      </w:pPr>
      <w:rPr>
        <w:rFonts w:ascii="Courier New" w:hAnsi="Courier New" w:hint="default"/>
      </w:rPr>
    </w:lvl>
    <w:lvl w:ilvl="8" w:tplc="5590D048">
      <w:start w:val="1"/>
      <w:numFmt w:val="bullet"/>
      <w:lvlText w:val=""/>
      <w:lvlJc w:val="left"/>
      <w:pPr>
        <w:ind w:left="6480" w:hanging="360"/>
      </w:pPr>
      <w:rPr>
        <w:rFonts w:ascii="Wingdings" w:hAnsi="Wingdings" w:hint="default"/>
      </w:rPr>
    </w:lvl>
  </w:abstractNum>
  <w:abstractNum w:abstractNumId="19" w15:restartNumberingAfterBreak="0">
    <w:nsid w:val="53831AAE"/>
    <w:multiLevelType w:val="multilevel"/>
    <w:tmpl w:val="79BCC08A"/>
    <w:lvl w:ilvl="0">
      <w:start w:val="3"/>
      <w:numFmt w:val="decimal"/>
      <w:lvlText w:val="%1"/>
      <w:lvlJc w:val="left"/>
      <w:pPr>
        <w:ind w:left="360" w:hanging="360"/>
      </w:pPr>
      <w:rPr>
        <w:rFonts w:hint="default"/>
      </w:rPr>
    </w:lvl>
    <w:lvl w:ilvl="1">
      <w:start w:val="1"/>
      <w:numFmt w:val="decimal"/>
      <w:lvlText w:val="%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56E25660"/>
    <w:multiLevelType w:val="multilevel"/>
    <w:tmpl w:val="BBEE520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F56856F"/>
    <w:multiLevelType w:val="hybridMultilevel"/>
    <w:tmpl w:val="FFFFFFFF"/>
    <w:lvl w:ilvl="0" w:tplc="9642DE64">
      <w:start w:val="1"/>
      <w:numFmt w:val="bullet"/>
      <w:lvlText w:val="-"/>
      <w:lvlJc w:val="left"/>
      <w:pPr>
        <w:ind w:left="720" w:hanging="360"/>
      </w:pPr>
      <w:rPr>
        <w:rFonts w:ascii="SimSun" w:hAnsi="SimSun" w:hint="default"/>
      </w:rPr>
    </w:lvl>
    <w:lvl w:ilvl="1" w:tplc="63264170">
      <w:start w:val="1"/>
      <w:numFmt w:val="bullet"/>
      <w:lvlText w:val="o"/>
      <w:lvlJc w:val="left"/>
      <w:pPr>
        <w:ind w:left="1440" w:hanging="360"/>
      </w:pPr>
      <w:rPr>
        <w:rFonts w:ascii="Courier New" w:hAnsi="Courier New" w:hint="default"/>
      </w:rPr>
    </w:lvl>
    <w:lvl w:ilvl="2" w:tplc="E86284EA">
      <w:start w:val="1"/>
      <w:numFmt w:val="bullet"/>
      <w:lvlText w:val=""/>
      <w:lvlJc w:val="left"/>
      <w:pPr>
        <w:ind w:left="2160" w:hanging="360"/>
      </w:pPr>
      <w:rPr>
        <w:rFonts w:ascii="Wingdings" w:hAnsi="Wingdings" w:hint="default"/>
      </w:rPr>
    </w:lvl>
    <w:lvl w:ilvl="3" w:tplc="90DEFC7A">
      <w:start w:val="1"/>
      <w:numFmt w:val="bullet"/>
      <w:lvlText w:val=""/>
      <w:lvlJc w:val="left"/>
      <w:pPr>
        <w:ind w:left="2880" w:hanging="360"/>
      </w:pPr>
      <w:rPr>
        <w:rFonts w:ascii="Symbol" w:hAnsi="Symbol" w:hint="default"/>
      </w:rPr>
    </w:lvl>
    <w:lvl w:ilvl="4" w:tplc="56A46C68">
      <w:start w:val="1"/>
      <w:numFmt w:val="bullet"/>
      <w:lvlText w:val="o"/>
      <w:lvlJc w:val="left"/>
      <w:pPr>
        <w:ind w:left="3600" w:hanging="360"/>
      </w:pPr>
      <w:rPr>
        <w:rFonts w:ascii="Courier New" w:hAnsi="Courier New" w:hint="default"/>
      </w:rPr>
    </w:lvl>
    <w:lvl w:ilvl="5" w:tplc="576E7876">
      <w:start w:val="1"/>
      <w:numFmt w:val="bullet"/>
      <w:lvlText w:val=""/>
      <w:lvlJc w:val="left"/>
      <w:pPr>
        <w:ind w:left="4320" w:hanging="360"/>
      </w:pPr>
      <w:rPr>
        <w:rFonts w:ascii="Wingdings" w:hAnsi="Wingdings" w:hint="default"/>
      </w:rPr>
    </w:lvl>
    <w:lvl w:ilvl="6" w:tplc="D7463C08">
      <w:start w:val="1"/>
      <w:numFmt w:val="bullet"/>
      <w:lvlText w:val=""/>
      <w:lvlJc w:val="left"/>
      <w:pPr>
        <w:ind w:left="5040" w:hanging="360"/>
      </w:pPr>
      <w:rPr>
        <w:rFonts w:ascii="Symbol" w:hAnsi="Symbol" w:hint="default"/>
      </w:rPr>
    </w:lvl>
    <w:lvl w:ilvl="7" w:tplc="6E22A678">
      <w:start w:val="1"/>
      <w:numFmt w:val="bullet"/>
      <w:lvlText w:val="o"/>
      <w:lvlJc w:val="left"/>
      <w:pPr>
        <w:ind w:left="5760" w:hanging="360"/>
      </w:pPr>
      <w:rPr>
        <w:rFonts w:ascii="Courier New" w:hAnsi="Courier New" w:hint="default"/>
      </w:rPr>
    </w:lvl>
    <w:lvl w:ilvl="8" w:tplc="C70CB0D6">
      <w:start w:val="1"/>
      <w:numFmt w:val="bullet"/>
      <w:lvlText w:val=""/>
      <w:lvlJc w:val="left"/>
      <w:pPr>
        <w:ind w:left="6480" w:hanging="360"/>
      </w:pPr>
      <w:rPr>
        <w:rFonts w:ascii="Wingdings" w:hAnsi="Wingdings" w:hint="default"/>
      </w:rPr>
    </w:lvl>
  </w:abstractNum>
  <w:abstractNum w:abstractNumId="22" w15:restartNumberingAfterBreak="0">
    <w:nsid w:val="661217C3"/>
    <w:multiLevelType w:val="multilevel"/>
    <w:tmpl w:val="8D62534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6C0BDC70"/>
    <w:multiLevelType w:val="hybridMultilevel"/>
    <w:tmpl w:val="CE5C5544"/>
    <w:lvl w:ilvl="0" w:tplc="6C2A03FA">
      <w:start w:val="1"/>
      <w:numFmt w:val="bullet"/>
      <w:lvlText w:val="-"/>
      <w:lvlJc w:val="left"/>
      <w:pPr>
        <w:ind w:left="720" w:hanging="360"/>
      </w:pPr>
      <w:rPr>
        <w:rFonts w:ascii="Aptos" w:hAnsi="Aptos" w:hint="default"/>
      </w:rPr>
    </w:lvl>
    <w:lvl w:ilvl="1" w:tplc="D67CFFF0">
      <w:start w:val="1"/>
      <w:numFmt w:val="bullet"/>
      <w:lvlText w:val="o"/>
      <w:lvlJc w:val="left"/>
      <w:pPr>
        <w:ind w:left="1440" w:hanging="360"/>
      </w:pPr>
      <w:rPr>
        <w:rFonts w:ascii="Courier New" w:hAnsi="Courier New" w:hint="default"/>
      </w:rPr>
    </w:lvl>
    <w:lvl w:ilvl="2" w:tplc="54AEE778">
      <w:start w:val="1"/>
      <w:numFmt w:val="bullet"/>
      <w:lvlText w:val=""/>
      <w:lvlJc w:val="left"/>
      <w:pPr>
        <w:ind w:left="2160" w:hanging="360"/>
      </w:pPr>
      <w:rPr>
        <w:rFonts w:ascii="Wingdings" w:hAnsi="Wingdings" w:hint="default"/>
      </w:rPr>
    </w:lvl>
    <w:lvl w:ilvl="3" w:tplc="810AF092">
      <w:start w:val="1"/>
      <w:numFmt w:val="bullet"/>
      <w:lvlText w:val=""/>
      <w:lvlJc w:val="left"/>
      <w:pPr>
        <w:ind w:left="2880" w:hanging="360"/>
      </w:pPr>
      <w:rPr>
        <w:rFonts w:ascii="Symbol" w:hAnsi="Symbol" w:hint="default"/>
      </w:rPr>
    </w:lvl>
    <w:lvl w:ilvl="4" w:tplc="8F88DB68">
      <w:start w:val="1"/>
      <w:numFmt w:val="bullet"/>
      <w:lvlText w:val="o"/>
      <w:lvlJc w:val="left"/>
      <w:pPr>
        <w:ind w:left="3600" w:hanging="360"/>
      </w:pPr>
      <w:rPr>
        <w:rFonts w:ascii="Courier New" w:hAnsi="Courier New" w:hint="default"/>
      </w:rPr>
    </w:lvl>
    <w:lvl w:ilvl="5" w:tplc="C2221D80">
      <w:start w:val="1"/>
      <w:numFmt w:val="bullet"/>
      <w:lvlText w:val=""/>
      <w:lvlJc w:val="left"/>
      <w:pPr>
        <w:ind w:left="4320" w:hanging="360"/>
      </w:pPr>
      <w:rPr>
        <w:rFonts w:ascii="Wingdings" w:hAnsi="Wingdings" w:hint="default"/>
      </w:rPr>
    </w:lvl>
    <w:lvl w:ilvl="6" w:tplc="3FC6F178">
      <w:start w:val="1"/>
      <w:numFmt w:val="bullet"/>
      <w:lvlText w:val=""/>
      <w:lvlJc w:val="left"/>
      <w:pPr>
        <w:ind w:left="5040" w:hanging="360"/>
      </w:pPr>
      <w:rPr>
        <w:rFonts w:ascii="Symbol" w:hAnsi="Symbol" w:hint="default"/>
      </w:rPr>
    </w:lvl>
    <w:lvl w:ilvl="7" w:tplc="1C3EE9C4">
      <w:start w:val="1"/>
      <w:numFmt w:val="bullet"/>
      <w:lvlText w:val="o"/>
      <w:lvlJc w:val="left"/>
      <w:pPr>
        <w:ind w:left="5760" w:hanging="360"/>
      </w:pPr>
      <w:rPr>
        <w:rFonts w:ascii="Courier New" w:hAnsi="Courier New" w:hint="default"/>
      </w:rPr>
    </w:lvl>
    <w:lvl w:ilvl="8" w:tplc="B0CAA97A">
      <w:start w:val="1"/>
      <w:numFmt w:val="bullet"/>
      <w:lvlText w:val=""/>
      <w:lvlJc w:val="left"/>
      <w:pPr>
        <w:ind w:left="6480" w:hanging="360"/>
      </w:pPr>
      <w:rPr>
        <w:rFonts w:ascii="Wingdings" w:hAnsi="Wingdings" w:hint="default"/>
      </w:rPr>
    </w:lvl>
  </w:abstractNum>
  <w:abstractNum w:abstractNumId="24" w15:restartNumberingAfterBreak="0">
    <w:nsid w:val="716F7F85"/>
    <w:multiLevelType w:val="multilevel"/>
    <w:tmpl w:val="C4F2FBB0"/>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734384AF"/>
    <w:multiLevelType w:val="hybridMultilevel"/>
    <w:tmpl w:val="FFFFFFFF"/>
    <w:lvl w:ilvl="0" w:tplc="DE723904">
      <w:start w:val="1"/>
      <w:numFmt w:val="bullet"/>
      <w:lvlText w:val="-"/>
      <w:lvlJc w:val="left"/>
      <w:pPr>
        <w:ind w:left="720" w:hanging="360"/>
      </w:pPr>
      <w:rPr>
        <w:rFonts w:ascii="Aptos" w:hAnsi="Aptos" w:hint="default"/>
      </w:rPr>
    </w:lvl>
    <w:lvl w:ilvl="1" w:tplc="A9D4D08A">
      <w:start w:val="1"/>
      <w:numFmt w:val="bullet"/>
      <w:lvlText w:val="o"/>
      <w:lvlJc w:val="left"/>
      <w:pPr>
        <w:ind w:left="1440" w:hanging="360"/>
      </w:pPr>
      <w:rPr>
        <w:rFonts w:ascii="Courier New" w:hAnsi="Courier New" w:hint="default"/>
      </w:rPr>
    </w:lvl>
    <w:lvl w:ilvl="2" w:tplc="B6381308">
      <w:start w:val="1"/>
      <w:numFmt w:val="bullet"/>
      <w:lvlText w:val=""/>
      <w:lvlJc w:val="left"/>
      <w:pPr>
        <w:ind w:left="2160" w:hanging="360"/>
      </w:pPr>
      <w:rPr>
        <w:rFonts w:ascii="Wingdings" w:hAnsi="Wingdings" w:hint="default"/>
      </w:rPr>
    </w:lvl>
    <w:lvl w:ilvl="3" w:tplc="A1FCAE7E">
      <w:start w:val="1"/>
      <w:numFmt w:val="bullet"/>
      <w:lvlText w:val=""/>
      <w:lvlJc w:val="left"/>
      <w:pPr>
        <w:ind w:left="2880" w:hanging="360"/>
      </w:pPr>
      <w:rPr>
        <w:rFonts w:ascii="Symbol" w:hAnsi="Symbol" w:hint="default"/>
      </w:rPr>
    </w:lvl>
    <w:lvl w:ilvl="4" w:tplc="C0005674">
      <w:start w:val="1"/>
      <w:numFmt w:val="bullet"/>
      <w:lvlText w:val="o"/>
      <w:lvlJc w:val="left"/>
      <w:pPr>
        <w:ind w:left="3600" w:hanging="360"/>
      </w:pPr>
      <w:rPr>
        <w:rFonts w:ascii="Courier New" w:hAnsi="Courier New" w:hint="default"/>
      </w:rPr>
    </w:lvl>
    <w:lvl w:ilvl="5" w:tplc="17E4FA20">
      <w:start w:val="1"/>
      <w:numFmt w:val="bullet"/>
      <w:lvlText w:val=""/>
      <w:lvlJc w:val="left"/>
      <w:pPr>
        <w:ind w:left="4320" w:hanging="360"/>
      </w:pPr>
      <w:rPr>
        <w:rFonts w:ascii="Wingdings" w:hAnsi="Wingdings" w:hint="default"/>
      </w:rPr>
    </w:lvl>
    <w:lvl w:ilvl="6" w:tplc="2DDE252C">
      <w:start w:val="1"/>
      <w:numFmt w:val="bullet"/>
      <w:lvlText w:val=""/>
      <w:lvlJc w:val="left"/>
      <w:pPr>
        <w:ind w:left="5040" w:hanging="360"/>
      </w:pPr>
      <w:rPr>
        <w:rFonts w:ascii="Symbol" w:hAnsi="Symbol" w:hint="default"/>
      </w:rPr>
    </w:lvl>
    <w:lvl w:ilvl="7" w:tplc="6540D8F4">
      <w:start w:val="1"/>
      <w:numFmt w:val="bullet"/>
      <w:lvlText w:val="o"/>
      <w:lvlJc w:val="left"/>
      <w:pPr>
        <w:ind w:left="5760" w:hanging="360"/>
      </w:pPr>
      <w:rPr>
        <w:rFonts w:ascii="Courier New" w:hAnsi="Courier New" w:hint="default"/>
      </w:rPr>
    </w:lvl>
    <w:lvl w:ilvl="8" w:tplc="AEF0C0F8">
      <w:start w:val="1"/>
      <w:numFmt w:val="bullet"/>
      <w:lvlText w:val=""/>
      <w:lvlJc w:val="left"/>
      <w:pPr>
        <w:ind w:left="6480" w:hanging="360"/>
      </w:pPr>
      <w:rPr>
        <w:rFonts w:ascii="Wingdings" w:hAnsi="Wingdings" w:hint="default"/>
      </w:rPr>
    </w:lvl>
  </w:abstractNum>
  <w:abstractNum w:abstractNumId="26" w15:restartNumberingAfterBreak="0">
    <w:nsid w:val="74D2E1FA"/>
    <w:multiLevelType w:val="hybridMultilevel"/>
    <w:tmpl w:val="EF40F59A"/>
    <w:lvl w:ilvl="0" w:tplc="C48CAD66">
      <w:start w:val="1"/>
      <w:numFmt w:val="bullet"/>
      <w:lvlText w:val="-"/>
      <w:lvlJc w:val="left"/>
      <w:pPr>
        <w:ind w:left="720" w:hanging="360"/>
      </w:pPr>
      <w:rPr>
        <w:rFonts w:ascii="Aptos" w:hAnsi="Aptos" w:hint="default"/>
      </w:rPr>
    </w:lvl>
    <w:lvl w:ilvl="1" w:tplc="BC385466">
      <w:start w:val="1"/>
      <w:numFmt w:val="bullet"/>
      <w:lvlText w:val="o"/>
      <w:lvlJc w:val="left"/>
      <w:pPr>
        <w:ind w:left="1440" w:hanging="360"/>
      </w:pPr>
      <w:rPr>
        <w:rFonts w:ascii="Courier New" w:hAnsi="Courier New" w:hint="default"/>
      </w:rPr>
    </w:lvl>
    <w:lvl w:ilvl="2" w:tplc="3A1CC492">
      <w:start w:val="1"/>
      <w:numFmt w:val="bullet"/>
      <w:lvlText w:val=""/>
      <w:lvlJc w:val="left"/>
      <w:pPr>
        <w:ind w:left="2160" w:hanging="360"/>
      </w:pPr>
      <w:rPr>
        <w:rFonts w:ascii="Wingdings" w:hAnsi="Wingdings" w:hint="default"/>
      </w:rPr>
    </w:lvl>
    <w:lvl w:ilvl="3" w:tplc="A48AE294">
      <w:start w:val="1"/>
      <w:numFmt w:val="bullet"/>
      <w:lvlText w:val=""/>
      <w:lvlJc w:val="left"/>
      <w:pPr>
        <w:ind w:left="2880" w:hanging="360"/>
      </w:pPr>
      <w:rPr>
        <w:rFonts w:ascii="Symbol" w:hAnsi="Symbol" w:hint="default"/>
      </w:rPr>
    </w:lvl>
    <w:lvl w:ilvl="4" w:tplc="E0268D3A">
      <w:start w:val="1"/>
      <w:numFmt w:val="bullet"/>
      <w:lvlText w:val="o"/>
      <w:lvlJc w:val="left"/>
      <w:pPr>
        <w:ind w:left="3600" w:hanging="360"/>
      </w:pPr>
      <w:rPr>
        <w:rFonts w:ascii="Courier New" w:hAnsi="Courier New" w:hint="default"/>
      </w:rPr>
    </w:lvl>
    <w:lvl w:ilvl="5" w:tplc="8C2271A6">
      <w:start w:val="1"/>
      <w:numFmt w:val="bullet"/>
      <w:lvlText w:val=""/>
      <w:lvlJc w:val="left"/>
      <w:pPr>
        <w:ind w:left="4320" w:hanging="360"/>
      </w:pPr>
      <w:rPr>
        <w:rFonts w:ascii="Wingdings" w:hAnsi="Wingdings" w:hint="default"/>
      </w:rPr>
    </w:lvl>
    <w:lvl w:ilvl="6" w:tplc="48622D36">
      <w:start w:val="1"/>
      <w:numFmt w:val="bullet"/>
      <w:lvlText w:val=""/>
      <w:lvlJc w:val="left"/>
      <w:pPr>
        <w:ind w:left="5040" w:hanging="360"/>
      </w:pPr>
      <w:rPr>
        <w:rFonts w:ascii="Symbol" w:hAnsi="Symbol" w:hint="default"/>
      </w:rPr>
    </w:lvl>
    <w:lvl w:ilvl="7" w:tplc="CE786042">
      <w:start w:val="1"/>
      <w:numFmt w:val="bullet"/>
      <w:lvlText w:val="o"/>
      <w:lvlJc w:val="left"/>
      <w:pPr>
        <w:ind w:left="5760" w:hanging="360"/>
      </w:pPr>
      <w:rPr>
        <w:rFonts w:ascii="Courier New" w:hAnsi="Courier New" w:hint="default"/>
      </w:rPr>
    </w:lvl>
    <w:lvl w:ilvl="8" w:tplc="5A76CBA6">
      <w:start w:val="1"/>
      <w:numFmt w:val="bullet"/>
      <w:lvlText w:val=""/>
      <w:lvlJc w:val="left"/>
      <w:pPr>
        <w:ind w:left="6480" w:hanging="360"/>
      </w:pPr>
      <w:rPr>
        <w:rFonts w:ascii="Wingdings" w:hAnsi="Wingdings" w:hint="default"/>
      </w:rPr>
    </w:lvl>
  </w:abstractNum>
  <w:abstractNum w:abstractNumId="27" w15:restartNumberingAfterBreak="0">
    <w:nsid w:val="787E53C3"/>
    <w:multiLevelType w:val="hybridMultilevel"/>
    <w:tmpl w:val="A7060216"/>
    <w:lvl w:ilvl="0" w:tplc="56A6A6C6">
      <w:start w:val="1"/>
      <w:numFmt w:val="decimal"/>
      <w:pStyle w:val="Headingcgs"/>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1E624B"/>
    <w:multiLevelType w:val="hybridMultilevel"/>
    <w:tmpl w:val="F384B3EC"/>
    <w:lvl w:ilvl="0" w:tplc="F7B0BE56">
      <w:start w:val="1"/>
      <w:numFmt w:val="bullet"/>
      <w:lvlText w:val="-"/>
      <w:lvlJc w:val="left"/>
      <w:pPr>
        <w:ind w:left="720" w:hanging="360"/>
      </w:pPr>
      <w:rPr>
        <w:rFonts w:ascii="Aptos" w:hAnsi="Aptos" w:hint="default"/>
      </w:rPr>
    </w:lvl>
    <w:lvl w:ilvl="1" w:tplc="A1BC5C80">
      <w:start w:val="1"/>
      <w:numFmt w:val="bullet"/>
      <w:lvlText w:val="o"/>
      <w:lvlJc w:val="left"/>
      <w:pPr>
        <w:ind w:left="1440" w:hanging="360"/>
      </w:pPr>
      <w:rPr>
        <w:rFonts w:ascii="Courier New" w:hAnsi="Courier New" w:hint="default"/>
      </w:rPr>
    </w:lvl>
    <w:lvl w:ilvl="2" w:tplc="F21A81EA">
      <w:start w:val="1"/>
      <w:numFmt w:val="bullet"/>
      <w:lvlText w:val=""/>
      <w:lvlJc w:val="left"/>
      <w:pPr>
        <w:ind w:left="2160" w:hanging="360"/>
      </w:pPr>
      <w:rPr>
        <w:rFonts w:ascii="Wingdings" w:hAnsi="Wingdings" w:hint="default"/>
      </w:rPr>
    </w:lvl>
    <w:lvl w:ilvl="3" w:tplc="709C7872">
      <w:start w:val="1"/>
      <w:numFmt w:val="bullet"/>
      <w:lvlText w:val=""/>
      <w:lvlJc w:val="left"/>
      <w:pPr>
        <w:ind w:left="2880" w:hanging="360"/>
      </w:pPr>
      <w:rPr>
        <w:rFonts w:ascii="Symbol" w:hAnsi="Symbol" w:hint="default"/>
      </w:rPr>
    </w:lvl>
    <w:lvl w:ilvl="4" w:tplc="0DA83BB6">
      <w:start w:val="1"/>
      <w:numFmt w:val="bullet"/>
      <w:lvlText w:val="o"/>
      <w:lvlJc w:val="left"/>
      <w:pPr>
        <w:ind w:left="3600" w:hanging="360"/>
      </w:pPr>
      <w:rPr>
        <w:rFonts w:ascii="Courier New" w:hAnsi="Courier New" w:hint="default"/>
      </w:rPr>
    </w:lvl>
    <w:lvl w:ilvl="5" w:tplc="1BD63726">
      <w:start w:val="1"/>
      <w:numFmt w:val="bullet"/>
      <w:lvlText w:val=""/>
      <w:lvlJc w:val="left"/>
      <w:pPr>
        <w:ind w:left="4320" w:hanging="360"/>
      </w:pPr>
      <w:rPr>
        <w:rFonts w:ascii="Wingdings" w:hAnsi="Wingdings" w:hint="default"/>
      </w:rPr>
    </w:lvl>
    <w:lvl w:ilvl="6" w:tplc="0A969426">
      <w:start w:val="1"/>
      <w:numFmt w:val="bullet"/>
      <w:lvlText w:val=""/>
      <w:lvlJc w:val="left"/>
      <w:pPr>
        <w:ind w:left="5040" w:hanging="360"/>
      </w:pPr>
      <w:rPr>
        <w:rFonts w:ascii="Symbol" w:hAnsi="Symbol" w:hint="default"/>
      </w:rPr>
    </w:lvl>
    <w:lvl w:ilvl="7" w:tplc="FD0EC500">
      <w:start w:val="1"/>
      <w:numFmt w:val="bullet"/>
      <w:lvlText w:val="o"/>
      <w:lvlJc w:val="left"/>
      <w:pPr>
        <w:ind w:left="5760" w:hanging="360"/>
      </w:pPr>
      <w:rPr>
        <w:rFonts w:ascii="Courier New" w:hAnsi="Courier New" w:hint="default"/>
      </w:rPr>
    </w:lvl>
    <w:lvl w:ilvl="8" w:tplc="3C9EC314">
      <w:start w:val="1"/>
      <w:numFmt w:val="bullet"/>
      <w:lvlText w:val=""/>
      <w:lvlJc w:val="left"/>
      <w:pPr>
        <w:ind w:left="6480" w:hanging="360"/>
      </w:pPr>
      <w:rPr>
        <w:rFonts w:ascii="Wingdings" w:hAnsi="Wingdings" w:hint="default"/>
      </w:rPr>
    </w:lvl>
  </w:abstractNum>
  <w:abstractNum w:abstractNumId="29" w15:restartNumberingAfterBreak="0">
    <w:nsid w:val="7CED6C2C"/>
    <w:multiLevelType w:val="multilevel"/>
    <w:tmpl w:val="26E6A1B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936475153">
    <w:abstractNumId w:val="11"/>
  </w:num>
  <w:num w:numId="2" w16cid:durableId="1010065084">
    <w:abstractNumId w:val="28"/>
  </w:num>
  <w:num w:numId="3" w16cid:durableId="696856276">
    <w:abstractNumId w:val="8"/>
  </w:num>
  <w:num w:numId="4" w16cid:durableId="660693822">
    <w:abstractNumId w:val="23"/>
  </w:num>
  <w:num w:numId="5" w16cid:durableId="2020695719">
    <w:abstractNumId w:val="15"/>
  </w:num>
  <w:num w:numId="6" w16cid:durableId="1401370904">
    <w:abstractNumId w:val="4"/>
  </w:num>
  <w:num w:numId="7" w16cid:durableId="1201043427">
    <w:abstractNumId w:val="6"/>
  </w:num>
  <w:num w:numId="8" w16cid:durableId="946497849">
    <w:abstractNumId w:val="29"/>
  </w:num>
  <w:num w:numId="9" w16cid:durableId="1093862447">
    <w:abstractNumId w:val="5"/>
  </w:num>
  <w:num w:numId="10" w16cid:durableId="830022287">
    <w:abstractNumId w:val="3"/>
  </w:num>
  <w:num w:numId="11" w16cid:durableId="534080304">
    <w:abstractNumId w:val="26"/>
  </w:num>
  <w:num w:numId="12" w16cid:durableId="1563632835">
    <w:abstractNumId w:val="2"/>
  </w:num>
  <w:num w:numId="13" w16cid:durableId="1311328836">
    <w:abstractNumId w:val="25"/>
  </w:num>
  <w:num w:numId="14" w16cid:durableId="2141222010">
    <w:abstractNumId w:val="1"/>
  </w:num>
  <w:num w:numId="15" w16cid:durableId="110050285">
    <w:abstractNumId w:val="18"/>
  </w:num>
  <w:num w:numId="16" w16cid:durableId="1739664319">
    <w:abstractNumId w:val="16"/>
  </w:num>
  <w:num w:numId="17" w16cid:durableId="154222457">
    <w:abstractNumId w:val="21"/>
  </w:num>
  <w:num w:numId="18" w16cid:durableId="1239949068">
    <w:abstractNumId w:val="0"/>
  </w:num>
  <w:num w:numId="19" w16cid:durableId="1364868950">
    <w:abstractNumId w:val="9"/>
  </w:num>
  <w:num w:numId="20" w16cid:durableId="1558321374">
    <w:abstractNumId w:val="17"/>
  </w:num>
  <w:num w:numId="21" w16cid:durableId="538055648">
    <w:abstractNumId w:val="24"/>
  </w:num>
  <w:num w:numId="22" w16cid:durableId="1473256039">
    <w:abstractNumId w:val="22"/>
  </w:num>
  <w:num w:numId="23" w16cid:durableId="2063167254">
    <w:abstractNumId w:val="10"/>
  </w:num>
  <w:num w:numId="24" w16cid:durableId="163711521">
    <w:abstractNumId w:val="7"/>
  </w:num>
  <w:num w:numId="25" w16cid:durableId="1922448206">
    <w:abstractNumId w:val="27"/>
  </w:num>
  <w:num w:numId="26" w16cid:durableId="725027251">
    <w:abstractNumId w:val="14"/>
  </w:num>
  <w:num w:numId="27" w16cid:durableId="983506700">
    <w:abstractNumId w:val="19"/>
  </w:num>
  <w:num w:numId="28" w16cid:durableId="847520671">
    <w:abstractNumId w:val="12"/>
  </w:num>
  <w:num w:numId="29" w16cid:durableId="1380087444">
    <w:abstractNumId w:val="20"/>
  </w:num>
  <w:num w:numId="30" w16cid:durableId="935821174">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iolam Vong">
    <w15:presenceInfo w15:providerId="AD" w15:userId="S::s2750370@ed.ac.uk::fd543f71-7caf-4adc-9422-b483d8e4c83a"/>
  </w15:person>
  <w15:person w15:author="Ava Corry-Roberts">
    <w15:presenceInfo w15:providerId="AD" w15:userId="S::s2502571@ed.ac.uk::60a77c6a-e4cb-4daa-a5bc-b14ff83d8b83"/>
  </w15:person>
  <w15:person w15:author="Jessica Zenger">
    <w15:presenceInfo w15:providerId="AD" w15:userId="S::s2606850@ed.ac.uk::d6ce154f-cb27-4a90-9a1d-43ced271807f"/>
  </w15:person>
  <w15:person w15:author="Paul Miller">
    <w15:presenceInfo w15:providerId="AD" w15:userId="S::s2741714@ed.ac.uk::50656621-7fd9-4bb4-866b-51e65ec86593"/>
  </w15:person>
  <w15:person w15:author="Tianze Li">
    <w15:presenceInfo w15:providerId="AD" w15:userId="S::s2650891@ed.ac.uk::be29b008-2d77-43bf-ba47-311989b5da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3"/>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4266"/>
    <w:rsid w:val="0000129C"/>
    <w:rsid w:val="00003717"/>
    <w:rsid w:val="000045B4"/>
    <w:rsid w:val="00005332"/>
    <w:rsid w:val="0000679C"/>
    <w:rsid w:val="00010F42"/>
    <w:rsid w:val="00012F36"/>
    <w:rsid w:val="00013EE3"/>
    <w:rsid w:val="000142D0"/>
    <w:rsid w:val="000145B5"/>
    <w:rsid w:val="00017303"/>
    <w:rsid w:val="000209F1"/>
    <w:rsid w:val="000235FE"/>
    <w:rsid w:val="00024853"/>
    <w:rsid w:val="000250BB"/>
    <w:rsid w:val="000257A3"/>
    <w:rsid w:val="0002742A"/>
    <w:rsid w:val="00032EB2"/>
    <w:rsid w:val="00033F8F"/>
    <w:rsid w:val="00034071"/>
    <w:rsid w:val="00036261"/>
    <w:rsid w:val="0003698B"/>
    <w:rsid w:val="00041B43"/>
    <w:rsid w:val="00042C7D"/>
    <w:rsid w:val="0004537A"/>
    <w:rsid w:val="00045C9D"/>
    <w:rsid w:val="00047F01"/>
    <w:rsid w:val="000506AE"/>
    <w:rsid w:val="00050B9D"/>
    <w:rsid w:val="00053BC5"/>
    <w:rsid w:val="00056320"/>
    <w:rsid w:val="00056F10"/>
    <w:rsid w:val="00060B6A"/>
    <w:rsid w:val="00061093"/>
    <w:rsid w:val="0006314D"/>
    <w:rsid w:val="00064800"/>
    <w:rsid w:val="00064862"/>
    <w:rsid w:val="00072391"/>
    <w:rsid w:val="00072A31"/>
    <w:rsid w:val="0007748D"/>
    <w:rsid w:val="000777BF"/>
    <w:rsid w:val="00081FD2"/>
    <w:rsid w:val="000823F4"/>
    <w:rsid w:val="00082881"/>
    <w:rsid w:val="00082DC4"/>
    <w:rsid w:val="000850E1"/>
    <w:rsid w:val="00085581"/>
    <w:rsid w:val="00087605"/>
    <w:rsid w:val="00091D99"/>
    <w:rsid w:val="0009207D"/>
    <w:rsid w:val="00094233"/>
    <w:rsid w:val="000947D0"/>
    <w:rsid w:val="00094BB4"/>
    <w:rsid w:val="00096B9C"/>
    <w:rsid w:val="000A1635"/>
    <w:rsid w:val="000A59C4"/>
    <w:rsid w:val="000A604E"/>
    <w:rsid w:val="000A6A30"/>
    <w:rsid w:val="000B2CED"/>
    <w:rsid w:val="000B39DE"/>
    <w:rsid w:val="000B3BDA"/>
    <w:rsid w:val="000B52C0"/>
    <w:rsid w:val="000B64DF"/>
    <w:rsid w:val="000C16AF"/>
    <w:rsid w:val="000C3E8A"/>
    <w:rsid w:val="000C55AA"/>
    <w:rsid w:val="000C6DC0"/>
    <w:rsid w:val="000D0A19"/>
    <w:rsid w:val="000D129F"/>
    <w:rsid w:val="000D2142"/>
    <w:rsid w:val="000D3072"/>
    <w:rsid w:val="000D4815"/>
    <w:rsid w:val="000D5C30"/>
    <w:rsid w:val="000D716A"/>
    <w:rsid w:val="000E2E9F"/>
    <w:rsid w:val="000E3E75"/>
    <w:rsid w:val="000E5AC9"/>
    <w:rsid w:val="000E7EC7"/>
    <w:rsid w:val="000F09A6"/>
    <w:rsid w:val="000F0BB6"/>
    <w:rsid w:val="000F2ABC"/>
    <w:rsid w:val="000F40B5"/>
    <w:rsid w:val="000F51F1"/>
    <w:rsid w:val="000F53E5"/>
    <w:rsid w:val="000F54A3"/>
    <w:rsid w:val="000F6833"/>
    <w:rsid w:val="001005DA"/>
    <w:rsid w:val="00101CB9"/>
    <w:rsid w:val="0010214B"/>
    <w:rsid w:val="00102E3B"/>
    <w:rsid w:val="001061A0"/>
    <w:rsid w:val="00110657"/>
    <w:rsid w:val="00110ECF"/>
    <w:rsid w:val="00111055"/>
    <w:rsid w:val="00111F03"/>
    <w:rsid w:val="00112110"/>
    <w:rsid w:val="00112315"/>
    <w:rsid w:val="001125C0"/>
    <w:rsid w:val="00113990"/>
    <w:rsid w:val="00114CCF"/>
    <w:rsid w:val="00114F9B"/>
    <w:rsid w:val="001157EF"/>
    <w:rsid w:val="00115C9F"/>
    <w:rsid w:val="00117186"/>
    <w:rsid w:val="0011722C"/>
    <w:rsid w:val="0011740E"/>
    <w:rsid w:val="001228C4"/>
    <w:rsid w:val="00122A47"/>
    <w:rsid w:val="00122F42"/>
    <w:rsid w:val="00123987"/>
    <w:rsid w:val="0012568D"/>
    <w:rsid w:val="0012773F"/>
    <w:rsid w:val="00127A3F"/>
    <w:rsid w:val="001334A9"/>
    <w:rsid w:val="001341A9"/>
    <w:rsid w:val="001351ED"/>
    <w:rsid w:val="0013579F"/>
    <w:rsid w:val="001364F9"/>
    <w:rsid w:val="00136A7B"/>
    <w:rsid w:val="001414C8"/>
    <w:rsid w:val="00141F1B"/>
    <w:rsid w:val="00144BDB"/>
    <w:rsid w:val="00146BCE"/>
    <w:rsid w:val="00146D43"/>
    <w:rsid w:val="00147CFC"/>
    <w:rsid w:val="001508CF"/>
    <w:rsid w:val="00151B1C"/>
    <w:rsid w:val="00152FEA"/>
    <w:rsid w:val="0015378B"/>
    <w:rsid w:val="00153B2E"/>
    <w:rsid w:val="0016256E"/>
    <w:rsid w:val="001637F8"/>
    <w:rsid w:val="0016487F"/>
    <w:rsid w:val="00165CE9"/>
    <w:rsid w:val="00172D2D"/>
    <w:rsid w:val="00172D5A"/>
    <w:rsid w:val="0017349F"/>
    <w:rsid w:val="001735E3"/>
    <w:rsid w:val="001762C1"/>
    <w:rsid w:val="001804C1"/>
    <w:rsid w:val="001821F1"/>
    <w:rsid w:val="00183F94"/>
    <w:rsid w:val="0018439F"/>
    <w:rsid w:val="00186DAA"/>
    <w:rsid w:val="00187271"/>
    <w:rsid w:val="00194CC3"/>
    <w:rsid w:val="00194DC9"/>
    <w:rsid w:val="0019CF73"/>
    <w:rsid w:val="001A5F01"/>
    <w:rsid w:val="001B0C32"/>
    <w:rsid w:val="001B1C79"/>
    <w:rsid w:val="001B1D47"/>
    <w:rsid w:val="001B24E6"/>
    <w:rsid w:val="001B4307"/>
    <w:rsid w:val="001B5122"/>
    <w:rsid w:val="001B58D1"/>
    <w:rsid w:val="001B5CF3"/>
    <w:rsid w:val="001B6809"/>
    <w:rsid w:val="001C00F8"/>
    <w:rsid w:val="001C0889"/>
    <w:rsid w:val="001C0E1C"/>
    <w:rsid w:val="001C0F07"/>
    <w:rsid w:val="001C4596"/>
    <w:rsid w:val="001C587E"/>
    <w:rsid w:val="001D563B"/>
    <w:rsid w:val="001D7AF5"/>
    <w:rsid w:val="001E0F0E"/>
    <w:rsid w:val="001E3BCB"/>
    <w:rsid w:val="001F1441"/>
    <w:rsid w:val="001F3940"/>
    <w:rsid w:val="001F439F"/>
    <w:rsid w:val="001F584A"/>
    <w:rsid w:val="001F59DF"/>
    <w:rsid w:val="001F76BC"/>
    <w:rsid w:val="001F77DB"/>
    <w:rsid w:val="001F7C85"/>
    <w:rsid w:val="001F7E34"/>
    <w:rsid w:val="00200FAE"/>
    <w:rsid w:val="00201561"/>
    <w:rsid w:val="00201E10"/>
    <w:rsid w:val="00204599"/>
    <w:rsid w:val="00205791"/>
    <w:rsid w:val="00205FBB"/>
    <w:rsid w:val="002078E0"/>
    <w:rsid w:val="002096D4"/>
    <w:rsid w:val="00210C86"/>
    <w:rsid w:val="002158AA"/>
    <w:rsid w:val="002223E1"/>
    <w:rsid w:val="00222E42"/>
    <w:rsid w:val="002247C0"/>
    <w:rsid w:val="002251FF"/>
    <w:rsid w:val="00226646"/>
    <w:rsid w:val="002269FE"/>
    <w:rsid w:val="002305AE"/>
    <w:rsid w:val="0023310C"/>
    <w:rsid w:val="002342CE"/>
    <w:rsid w:val="00234C56"/>
    <w:rsid w:val="0024057D"/>
    <w:rsid w:val="00240E65"/>
    <w:rsid w:val="00242A02"/>
    <w:rsid w:val="0024388F"/>
    <w:rsid w:val="00244798"/>
    <w:rsid w:val="00244B7D"/>
    <w:rsid w:val="0024500B"/>
    <w:rsid w:val="00245779"/>
    <w:rsid w:val="00245DF4"/>
    <w:rsid w:val="00245EA8"/>
    <w:rsid w:val="00245FCE"/>
    <w:rsid w:val="00252508"/>
    <w:rsid w:val="002525C1"/>
    <w:rsid w:val="00252611"/>
    <w:rsid w:val="00252AAD"/>
    <w:rsid w:val="00257ADF"/>
    <w:rsid w:val="00260AB7"/>
    <w:rsid w:val="00261B16"/>
    <w:rsid w:val="00262900"/>
    <w:rsid w:val="00263E4D"/>
    <w:rsid w:val="002651C1"/>
    <w:rsid w:val="002671CA"/>
    <w:rsid w:val="00267454"/>
    <w:rsid w:val="0027011D"/>
    <w:rsid w:val="00270C0A"/>
    <w:rsid w:val="002740B8"/>
    <w:rsid w:val="00275281"/>
    <w:rsid w:val="00276564"/>
    <w:rsid w:val="002772D4"/>
    <w:rsid w:val="00277368"/>
    <w:rsid w:val="00283728"/>
    <w:rsid w:val="0028404E"/>
    <w:rsid w:val="0028541B"/>
    <w:rsid w:val="0028554F"/>
    <w:rsid w:val="00286012"/>
    <w:rsid w:val="00286DC7"/>
    <w:rsid w:val="00290E0F"/>
    <w:rsid w:val="00291035"/>
    <w:rsid w:val="00294211"/>
    <w:rsid w:val="00294BAA"/>
    <w:rsid w:val="00297410"/>
    <w:rsid w:val="002A30B1"/>
    <w:rsid w:val="002A5708"/>
    <w:rsid w:val="002A60EA"/>
    <w:rsid w:val="002A6924"/>
    <w:rsid w:val="002A7681"/>
    <w:rsid w:val="002B0545"/>
    <w:rsid w:val="002B05D4"/>
    <w:rsid w:val="002B16F0"/>
    <w:rsid w:val="002B2D1A"/>
    <w:rsid w:val="002B375A"/>
    <w:rsid w:val="002B5838"/>
    <w:rsid w:val="002B69EE"/>
    <w:rsid w:val="002C21E9"/>
    <w:rsid w:val="002C24F8"/>
    <w:rsid w:val="002C52A9"/>
    <w:rsid w:val="002D1FB3"/>
    <w:rsid w:val="002D2216"/>
    <w:rsid w:val="002D307B"/>
    <w:rsid w:val="002D4576"/>
    <w:rsid w:val="002D7FA4"/>
    <w:rsid w:val="002E0C41"/>
    <w:rsid w:val="002E1026"/>
    <w:rsid w:val="002E10DF"/>
    <w:rsid w:val="002E1298"/>
    <w:rsid w:val="002E30BF"/>
    <w:rsid w:val="002E3183"/>
    <w:rsid w:val="002E50B8"/>
    <w:rsid w:val="002E520E"/>
    <w:rsid w:val="002E5E58"/>
    <w:rsid w:val="002E7932"/>
    <w:rsid w:val="002F04C9"/>
    <w:rsid w:val="002F2B0E"/>
    <w:rsid w:val="002F34A1"/>
    <w:rsid w:val="002F3CC1"/>
    <w:rsid w:val="002F3E44"/>
    <w:rsid w:val="002F3F38"/>
    <w:rsid w:val="002F446B"/>
    <w:rsid w:val="002F5241"/>
    <w:rsid w:val="002F70E5"/>
    <w:rsid w:val="003010DE"/>
    <w:rsid w:val="00302828"/>
    <w:rsid w:val="003064C8"/>
    <w:rsid w:val="00310A7E"/>
    <w:rsid w:val="0031167E"/>
    <w:rsid w:val="00311BCB"/>
    <w:rsid w:val="0031223B"/>
    <w:rsid w:val="00312A67"/>
    <w:rsid w:val="003139E9"/>
    <w:rsid w:val="00315BE9"/>
    <w:rsid w:val="00317902"/>
    <w:rsid w:val="00317BCC"/>
    <w:rsid w:val="0032030E"/>
    <w:rsid w:val="003255C8"/>
    <w:rsid w:val="00325C43"/>
    <w:rsid w:val="003268DC"/>
    <w:rsid w:val="003303D8"/>
    <w:rsid w:val="003307A2"/>
    <w:rsid w:val="00330CC1"/>
    <w:rsid w:val="003323A3"/>
    <w:rsid w:val="00332E9C"/>
    <w:rsid w:val="003351B0"/>
    <w:rsid w:val="003355A8"/>
    <w:rsid w:val="00335FA7"/>
    <w:rsid w:val="003405C6"/>
    <w:rsid w:val="00340E8B"/>
    <w:rsid w:val="00341FEE"/>
    <w:rsid w:val="00342105"/>
    <w:rsid w:val="00346C4C"/>
    <w:rsid w:val="00347186"/>
    <w:rsid w:val="003517B8"/>
    <w:rsid w:val="00351AE3"/>
    <w:rsid w:val="003520E7"/>
    <w:rsid w:val="0035264C"/>
    <w:rsid w:val="003573D2"/>
    <w:rsid w:val="00362207"/>
    <w:rsid w:val="0036447D"/>
    <w:rsid w:val="00364F54"/>
    <w:rsid w:val="0036591F"/>
    <w:rsid w:val="00371E2A"/>
    <w:rsid w:val="00372417"/>
    <w:rsid w:val="00375867"/>
    <w:rsid w:val="00375D93"/>
    <w:rsid w:val="00381BA4"/>
    <w:rsid w:val="0038355D"/>
    <w:rsid w:val="003845C2"/>
    <w:rsid w:val="00385793"/>
    <w:rsid w:val="00386F91"/>
    <w:rsid w:val="00390201"/>
    <w:rsid w:val="00391790"/>
    <w:rsid w:val="00391CCC"/>
    <w:rsid w:val="003924C0"/>
    <w:rsid w:val="003928E2"/>
    <w:rsid w:val="00393BE2"/>
    <w:rsid w:val="00395FBC"/>
    <w:rsid w:val="00396E45"/>
    <w:rsid w:val="003A10FA"/>
    <w:rsid w:val="003A28D2"/>
    <w:rsid w:val="003A3168"/>
    <w:rsid w:val="003A526D"/>
    <w:rsid w:val="003B0322"/>
    <w:rsid w:val="003B400A"/>
    <w:rsid w:val="003B703C"/>
    <w:rsid w:val="003B7705"/>
    <w:rsid w:val="003C1DEF"/>
    <w:rsid w:val="003C2E54"/>
    <w:rsid w:val="003C7701"/>
    <w:rsid w:val="003D0ABE"/>
    <w:rsid w:val="003D21F2"/>
    <w:rsid w:val="003D3F8F"/>
    <w:rsid w:val="003E1849"/>
    <w:rsid w:val="003E222E"/>
    <w:rsid w:val="003E346E"/>
    <w:rsid w:val="003E407D"/>
    <w:rsid w:val="003F16DC"/>
    <w:rsid w:val="003F1AB2"/>
    <w:rsid w:val="003F4F70"/>
    <w:rsid w:val="003F781E"/>
    <w:rsid w:val="00401902"/>
    <w:rsid w:val="00402FBD"/>
    <w:rsid w:val="00405D50"/>
    <w:rsid w:val="00405F7E"/>
    <w:rsid w:val="00406446"/>
    <w:rsid w:val="004067FE"/>
    <w:rsid w:val="004106FB"/>
    <w:rsid w:val="00411A3D"/>
    <w:rsid w:val="004130DA"/>
    <w:rsid w:val="00420905"/>
    <w:rsid w:val="004222F3"/>
    <w:rsid w:val="00424083"/>
    <w:rsid w:val="00424AD9"/>
    <w:rsid w:val="00424C78"/>
    <w:rsid w:val="0042759D"/>
    <w:rsid w:val="00427C7F"/>
    <w:rsid w:val="004333C9"/>
    <w:rsid w:val="0043353D"/>
    <w:rsid w:val="00436173"/>
    <w:rsid w:val="004373F2"/>
    <w:rsid w:val="00440560"/>
    <w:rsid w:val="004410C4"/>
    <w:rsid w:val="004411BB"/>
    <w:rsid w:val="00445FAA"/>
    <w:rsid w:val="00452FC1"/>
    <w:rsid w:val="00453084"/>
    <w:rsid w:val="00454649"/>
    <w:rsid w:val="004556A2"/>
    <w:rsid w:val="004571EC"/>
    <w:rsid w:val="00460605"/>
    <w:rsid w:val="0046094B"/>
    <w:rsid w:val="00462496"/>
    <w:rsid w:val="004624B3"/>
    <w:rsid w:val="00463F1F"/>
    <w:rsid w:val="004645C4"/>
    <w:rsid w:val="00466291"/>
    <w:rsid w:val="00467C3F"/>
    <w:rsid w:val="00470F05"/>
    <w:rsid w:val="00471995"/>
    <w:rsid w:val="00472AA5"/>
    <w:rsid w:val="00473826"/>
    <w:rsid w:val="0047801A"/>
    <w:rsid w:val="004808BD"/>
    <w:rsid w:val="00480AEE"/>
    <w:rsid w:val="0048184F"/>
    <w:rsid w:val="00482E61"/>
    <w:rsid w:val="00482F22"/>
    <w:rsid w:val="00485CB7"/>
    <w:rsid w:val="00491CCA"/>
    <w:rsid w:val="0049472D"/>
    <w:rsid w:val="004951D3"/>
    <w:rsid w:val="004A153C"/>
    <w:rsid w:val="004A2541"/>
    <w:rsid w:val="004A2A83"/>
    <w:rsid w:val="004A2B70"/>
    <w:rsid w:val="004A39B1"/>
    <w:rsid w:val="004A3FC7"/>
    <w:rsid w:val="004A61C1"/>
    <w:rsid w:val="004A760E"/>
    <w:rsid w:val="004B08E6"/>
    <w:rsid w:val="004B26BA"/>
    <w:rsid w:val="004B44B2"/>
    <w:rsid w:val="004B4B92"/>
    <w:rsid w:val="004B5DA5"/>
    <w:rsid w:val="004B6C16"/>
    <w:rsid w:val="004B6CFB"/>
    <w:rsid w:val="004C16DE"/>
    <w:rsid w:val="004C185C"/>
    <w:rsid w:val="004C4928"/>
    <w:rsid w:val="004C6D30"/>
    <w:rsid w:val="004D0530"/>
    <w:rsid w:val="004D0960"/>
    <w:rsid w:val="004D0C87"/>
    <w:rsid w:val="004D1691"/>
    <w:rsid w:val="004D4F7C"/>
    <w:rsid w:val="004D6533"/>
    <w:rsid w:val="004D6EF5"/>
    <w:rsid w:val="004D7AB8"/>
    <w:rsid w:val="004E006D"/>
    <w:rsid w:val="004E1DA3"/>
    <w:rsid w:val="004E2C04"/>
    <w:rsid w:val="004E71E8"/>
    <w:rsid w:val="004F4550"/>
    <w:rsid w:val="004F4E92"/>
    <w:rsid w:val="004F4F27"/>
    <w:rsid w:val="004F5211"/>
    <w:rsid w:val="004F7021"/>
    <w:rsid w:val="004F759B"/>
    <w:rsid w:val="00501614"/>
    <w:rsid w:val="0050197B"/>
    <w:rsid w:val="005046F1"/>
    <w:rsid w:val="0050663B"/>
    <w:rsid w:val="00510043"/>
    <w:rsid w:val="00511B29"/>
    <w:rsid w:val="005128E5"/>
    <w:rsid w:val="00513304"/>
    <w:rsid w:val="00516265"/>
    <w:rsid w:val="00517573"/>
    <w:rsid w:val="00521C5E"/>
    <w:rsid w:val="005220CF"/>
    <w:rsid w:val="00523CEC"/>
    <w:rsid w:val="00524A99"/>
    <w:rsid w:val="00524C57"/>
    <w:rsid w:val="00526256"/>
    <w:rsid w:val="005280C6"/>
    <w:rsid w:val="00535DEA"/>
    <w:rsid w:val="00536243"/>
    <w:rsid w:val="0053786E"/>
    <w:rsid w:val="00537F5D"/>
    <w:rsid w:val="0054073B"/>
    <w:rsid w:val="00543347"/>
    <w:rsid w:val="00544355"/>
    <w:rsid w:val="00550367"/>
    <w:rsid w:val="005503E1"/>
    <w:rsid w:val="0055246F"/>
    <w:rsid w:val="00552AA9"/>
    <w:rsid w:val="00552BEC"/>
    <w:rsid w:val="005542CF"/>
    <w:rsid w:val="005546A5"/>
    <w:rsid w:val="005562A9"/>
    <w:rsid w:val="005571F5"/>
    <w:rsid w:val="00561321"/>
    <w:rsid w:val="00561A17"/>
    <w:rsid w:val="00562CB7"/>
    <w:rsid w:val="00564EED"/>
    <w:rsid w:val="00565D27"/>
    <w:rsid w:val="00566861"/>
    <w:rsid w:val="00566B66"/>
    <w:rsid w:val="00572C3F"/>
    <w:rsid w:val="00573A9B"/>
    <w:rsid w:val="00577898"/>
    <w:rsid w:val="0058036D"/>
    <w:rsid w:val="00582642"/>
    <w:rsid w:val="00586608"/>
    <w:rsid w:val="005871AB"/>
    <w:rsid w:val="00592AB3"/>
    <w:rsid w:val="00593129"/>
    <w:rsid w:val="00593500"/>
    <w:rsid w:val="00593535"/>
    <w:rsid w:val="00593698"/>
    <w:rsid w:val="00595335"/>
    <w:rsid w:val="00597CDC"/>
    <w:rsid w:val="005A2E31"/>
    <w:rsid w:val="005A2E9D"/>
    <w:rsid w:val="005A3A6F"/>
    <w:rsid w:val="005A4D42"/>
    <w:rsid w:val="005A59A8"/>
    <w:rsid w:val="005A7E7D"/>
    <w:rsid w:val="005B0142"/>
    <w:rsid w:val="005B17C6"/>
    <w:rsid w:val="005B399B"/>
    <w:rsid w:val="005B496E"/>
    <w:rsid w:val="005B4C93"/>
    <w:rsid w:val="005B778A"/>
    <w:rsid w:val="005C0BD9"/>
    <w:rsid w:val="005C142A"/>
    <w:rsid w:val="005C1D35"/>
    <w:rsid w:val="005D0118"/>
    <w:rsid w:val="005D0CD6"/>
    <w:rsid w:val="005D2096"/>
    <w:rsid w:val="005D41F6"/>
    <w:rsid w:val="005D5073"/>
    <w:rsid w:val="005D5DA9"/>
    <w:rsid w:val="005D6351"/>
    <w:rsid w:val="005D6965"/>
    <w:rsid w:val="005E0976"/>
    <w:rsid w:val="005E0BE0"/>
    <w:rsid w:val="005E11A2"/>
    <w:rsid w:val="005E2D79"/>
    <w:rsid w:val="005E2EEC"/>
    <w:rsid w:val="005E3209"/>
    <w:rsid w:val="005E3E17"/>
    <w:rsid w:val="005E4A35"/>
    <w:rsid w:val="005E4AED"/>
    <w:rsid w:val="005E675C"/>
    <w:rsid w:val="005F6DF6"/>
    <w:rsid w:val="006006C7"/>
    <w:rsid w:val="0060134A"/>
    <w:rsid w:val="00604D11"/>
    <w:rsid w:val="00612BCB"/>
    <w:rsid w:val="00613EDE"/>
    <w:rsid w:val="0061474B"/>
    <w:rsid w:val="00614897"/>
    <w:rsid w:val="006162C5"/>
    <w:rsid w:val="00620214"/>
    <w:rsid w:val="00622C87"/>
    <w:rsid w:val="006302EE"/>
    <w:rsid w:val="0063191E"/>
    <w:rsid w:val="006336A6"/>
    <w:rsid w:val="00633C5B"/>
    <w:rsid w:val="00635F66"/>
    <w:rsid w:val="00637A22"/>
    <w:rsid w:val="00639843"/>
    <w:rsid w:val="00642DF8"/>
    <w:rsid w:val="006503C6"/>
    <w:rsid w:val="00651585"/>
    <w:rsid w:val="00652A06"/>
    <w:rsid w:val="00653E35"/>
    <w:rsid w:val="006542E5"/>
    <w:rsid w:val="00656A83"/>
    <w:rsid w:val="00657943"/>
    <w:rsid w:val="00663842"/>
    <w:rsid w:val="00665409"/>
    <w:rsid w:val="00666803"/>
    <w:rsid w:val="00666CEF"/>
    <w:rsid w:val="00667A27"/>
    <w:rsid w:val="00671C70"/>
    <w:rsid w:val="006729BF"/>
    <w:rsid w:val="00673BCD"/>
    <w:rsid w:val="00674225"/>
    <w:rsid w:val="00675F3D"/>
    <w:rsid w:val="00680057"/>
    <w:rsid w:val="00681A32"/>
    <w:rsid w:val="00686F09"/>
    <w:rsid w:val="00687236"/>
    <w:rsid w:val="0069112C"/>
    <w:rsid w:val="00694258"/>
    <w:rsid w:val="00696D4F"/>
    <w:rsid w:val="00696FAD"/>
    <w:rsid w:val="006A18A3"/>
    <w:rsid w:val="006A2AD9"/>
    <w:rsid w:val="006A4127"/>
    <w:rsid w:val="006A41CB"/>
    <w:rsid w:val="006A4FC7"/>
    <w:rsid w:val="006A7D9B"/>
    <w:rsid w:val="006B113D"/>
    <w:rsid w:val="006B16CF"/>
    <w:rsid w:val="006B17A3"/>
    <w:rsid w:val="006B3B0A"/>
    <w:rsid w:val="006B3E86"/>
    <w:rsid w:val="006C0249"/>
    <w:rsid w:val="006C52A6"/>
    <w:rsid w:val="006C593A"/>
    <w:rsid w:val="006C69DC"/>
    <w:rsid w:val="006D19E2"/>
    <w:rsid w:val="006D2E9C"/>
    <w:rsid w:val="006D38EB"/>
    <w:rsid w:val="006D57B1"/>
    <w:rsid w:val="006D653B"/>
    <w:rsid w:val="006E0348"/>
    <w:rsid w:val="006E240C"/>
    <w:rsid w:val="006E4BFB"/>
    <w:rsid w:val="006E4C57"/>
    <w:rsid w:val="006E5079"/>
    <w:rsid w:val="006E516D"/>
    <w:rsid w:val="006E522B"/>
    <w:rsid w:val="006E5474"/>
    <w:rsid w:val="006F0DB3"/>
    <w:rsid w:val="006F14EE"/>
    <w:rsid w:val="006F26B4"/>
    <w:rsid w:val="006F2EA4"/>
    <w:rsid w:val="006F3354"/>
    <w:rsid w:val="006F40ED"/>
    <w:rsid w:val="006F4C9D"/>
    <w:rsid w:val="007044C1"/>
    <w:rsid w:val="00710F7B"/>
    <w:rsid w:val="007123BC"/>
    <w:rsid w:val="00714E96"/>
    <w:rsid w:val="0071734D"/>
    <w:rsid w:val="00717498"/>
    <w:rsid w:val="00722FD1"/>
    <w:rsid w:val="00723B62"/>
    <w:rsid w:val="00725556"/>
    <w:rsid w:val="007330B2"/>
    <w:rsid w:val="007339DE"/>
    <w:rsid w:val="007344C7"/>
    <w:rsid w:val="00734FCC"/>
    <w:rsid w:val="007363FB"/>
    <w:rsid w:val="0073747F"/>
    <w:rsid w:val="00740F8A"/>
    <w:rsid w:val="007415E9"/>
    <w:rsid w:val="00741847"/>
    <w:rsid w:val="00742C1A"/>
    <w:rsid w:val="00744266"/>
    <w:rsid w:val="0074592A"/>
    <w:rsid w:val="00747123"/>
    <w:rsid w:val="00747E88"/>
    <w:rsid w:val="00751812"/>
    <w:rsid w:val="00751D85"/>
    <w:rsid w:val="0075336E"/>
    <w:rsid w:val="0075358A"/>
    <w:rsid w:val="007536EC"/>
    <w:rsid w:val="00753809"/>
    <w:rsid w:val="007546F7"/>
    <w:rsid w:val="00754875"/>
    <w:rsid w:val="00755A5D"/>
    <w:rsid w:val="00757A2E"/>
    <w:rsid w:val="0076277F"/>
    <w:rsid w:val="00763C00"/>
    <w:rsid w:val="007641FA"/>
    <w:rsid w:val="00765704"/>
    <w:rsid w:val="0076712D"/>
    <w:rsid w:val="00773874"/>
    <w:rsid w:val="00780120"/>
    <w:rsid w:val="00780418"/>
    <w:rsid w:val="00780DB3"/>
    <w:rsid w:val="00780E5E"/>
    <w:rsid w:val="0078173B"/>
    <w:rsid w:val="00781A31"/>
    <w:rsid w:val="00783A11"/>
    <w:rsid w:val="007858DA"/>
    <w:rsid w:val="007868A5"/>
    <w:rsid w:val="0078749A"/>
    <w:rsid w:val="007878A7"/>
    <w:rsid w:val="007907BC"/>
    <w:rsid w:val="00792218"/>
    <w:rsid w:val="00793255"/>
    <w:rsid w:val="00796123"/>
    <w:rsid w:val="00797864"/>
    <w:rsid w:val="00797895"/>
    <w:rsid w:val="007A58E0"/>
    <w:rsid w:val="007B3029"/>
    <w:rsid w:val="007B412C"/>
    <w:rsid w:val="007B6984"/>
    <w:rsid w:val="007C29F8"/>
    <w:rsid w:val="007C4C38"/>
    <w:rsid w:val="007D063B"/>
    <w:rsid w:val="007D3CF0"/>
    <w:rsid w:val="007D5626"/>
    <w:rsid w:val="007D59C0"/>
    <w:rsid w:val="007D6C82"/>
    <w:rsid w:val="007E1729"/>
    <w:rsid w:val="007E1C5F"/>
    <w:rsid w:val="007E5535"/>
    <w:rsid w:val="007E6BE5"/>
    <w:rsid w:val="007E78A5"/>
    <w:rsid w:val="007E7EA7"/>
    <w:rsid w:val="007E7FD8"/>
    <w:rsid w:val="007F0D37"/>
    <w:rsid w:val="007F2C15"/>
    <w:rsid w:val="007F6773"/>
    <w:rsid w:val="007F739E"/>
    <w:rsid w:val="007F7C10"/>
    <w:rsid w:val="007F7E6E"/>
    <w:rsid w:val="00801729"/>
    <w:rsid w:val="0080357C"/>
    <w:rsid w:val="0080547F"/>
    <w:rsid w:val="00806D62"/>
    <w:rsid w:val="00813CBF"/>
    <w:rsid w:val="00813EA9"/>
    <w:rsid w:val="008159A3"/>
    <w:rsid w:val="00816316"/>
    <w:rsid w:val="00820AB1"/>
    <w:rsid w:val="00823E78"/>
    <w:rsid w:val="00823F42"/>
    <w:rsid w:val="00824C0E"/>
    <w:rsid w:val="0082596F"/>
    <w:rsid w:val="00827302"/>
    <w:rsid w:val="00830775"/>
    <w:rsid w:val="0083418D"/>
    <w:rsid w:val="00837A8E"/>
    <w:rsid w:val="008409B0"/>
    <w:rsid w:val="008446F7"/>
    <w:rsid w:val="00850104"/>
    <w:rsid w:val="008530A1"/>
    <w:rsid w:val="0085468D"/>
    <w:rsid w:val="008548F9"/>
    <w:rsid w:val="00855510"/>
    <w:rsid w:val="008558B1"/>
    <w:rsid w:val="008578DA"/>
    <w:rsid w:val="00863BC3"/>
    <w:rsid w:val="00865B08"/>
    <w:rsid w:val="00866A0F"/>
    <w:rsid w:val="008674CD"/>
    <w:rsid w:val="00870887"/>
    <w:rsid w:val="008721C8"/>
    <w:rsid w:val="0087221F"/>
    <w:rsid w:val="008747A2"/>
    <w:rsid w:val="00876CE1"/>
    <w:rsid w:val="00880674"/>
    <w:rsid w:val="008807FD"/>
    <w:rsid w:val="00882C7F"/>
    <w:rsid w:val="00882F1C"/>
    <w:rsid w:val="00884092"/>
    <w:rsid w:val="0089458B"/>
    <w:rsid w:val="0089596A"/>
    <w:rsid w:val="00895D17"/>
    <w:rsid w:val="00896171"/>
    <w:rsid w:val="0089751B"/>
    <w:rsid w:val="008A1494"/>
    <w:rsid w:val="008A2A3D"/>
    <w:rsid w:val="008A2FF3"/>
    <w:rsid w:val="008A3344"/>
    <w:rsid w:val="008A3A51"/>
    <w:rsid w:val="008A3D2C"/>
    <w:rsid w:val="008A4AF3"/>
    <w:rsid w:val="008A4C21"/>
    <w:rsid w:val="008A589A"/>
    <w:rsid w:val="008A5E3A"/>
    <w:rsid w:val="008A620B"/>
    <w:rsid w:val="008A66D4"/>
    <w:rsid w:val="008A77BD"/>
    <w:rsid w:val="008A7AE3"/>
    <w:rsid w:val="008B00C1"/>
    <w:rsid w:val="008B0FBB"/>
    <w:rsid w:val="008B1412"/>
    <w:rsid w:val="008B25A9"/>
    <w:rsid w:val="008B7178"/>
    <w:rsid w:val="008C0BAA"/>
    <w:rsid w:val="008C1E53"/>
    <w:rsid w:val="008C2785"/>
    <w:rsid w:val="008C5091"/>
    <w:rsid w:val="008C5671"/>
    <w:rsid w:val="008C783D"/>
    <w:rsid w:val="008D084E"/>
    <w:rsid w:val="008D0860"/>
    <w:rsid w:val="008D2FFD"/>
    <w:rsid w:val="008D40D4"/>
    <w:rsid w:val="008D5E5B"/>
    <w:rsid w:val="008D6C7D"/>
    <w:rsid w:val="008D736A"/>
    <w:rsid w:val="008D7E22"/>
    <w:rsid w:val="008E4C60"/>
    <w:rsid w:val="008E71E4"/>
    <w:rsid w:val="008E7D21"/>
    <w:rsid w:val="008F015A"/>
    <w:rsid w:val="008F01B9"/>
    <w:rsid w:val="008F0C75"/>
    <w:rsid w:val="008F34C7"/>
    <w:rsid w:val="008F40A5"/>
    <w:rsid w:val="008F5D97"/>
    <w:rsid w:val="008F6A22"/>
    <w:rsid w:val="008F7C64"/>
    <w:rsid w:val="009009D3"/>
    <w:rsid w:val="009027A0"/>
    <w:rsid w:val="00902E08"/>
    <w:rsid w:val="00903219"/>
    <w:rsid w:val="00903FA4"/>
    <w:rsid w:val="00905333"/>
    <w:rsid w:val="00907461"/>
    <w:rsid w:val="00911228"/>
    <w:rsid w:val="00911838"/>
    <w:rsid w:val="00912167"/>
    <w:rsid w:val="009124B0"/>
    <w:rsid w:val="009126C7"/>
    <w:rsid w:val="00914641"/>
    <w:rsid w:val="00914698"/>
    <w:rsid w:val="00915BC5"/>
    <w:rsid w:val="00917A10"/>
    <w:rsid w:val="0091DB0F"/>
    <w:rsid w:val="00920300"/>
    <w:rsid w:val="009207A9"/>
    <w:rsid w:val="009209EB"/>
    <w:rsid w:val="00921D17"/>
    <w:rsid w:val="00921F50"/>
    <w:rsid w:val="00922583"/>
    <w:rsid w:val="00923CFC"/>
    <w:rsid w:val="00926C82"/>
    <w:rsid w:val="009278E5"/>
    <w:rsid w:val="009342E5"/>
    <w:rsid w:val="00934398"/>
    <w:rsid w:val="009350D5"/>
    <w:rsid w:val="00935CE3"/>
    <w:rsid w:val="00936C8C"/>
    <w:rsid w:val="0094085B"/>
    <w:rsid w:val="009417D5"/>
    <w:rsid w:val="0094272A"/>
    <w:rsid w:val="00942AD0"/>
    <w:rsid w:val="00944EC5"/>
    <w:rsid w:val="00945438"/>
    <w:rsid w:val="009469B1"/>
    <w:rsid w:val="00947D68"/>
    <w:rsid w:val="009529F4"/>
    <w:rsid w:val="00953019"/>
    <w:rsid w:val="00953C11"/>
    <w:rsid w:val="00954D05"/>
    <w:rsid w:val="00954EB3"/>
    <w:rsid w:val="0095794E"/>
    <w:rsid w:val="009728D5"/>
    <w:rsid w:val="00973CA2"/>
    <w:rsid w:val="00973E5C"/>
    <w:rsid w:val="009754D7"/>
    <w:rsid w:val="009771FB"/>
    <w:rsid w:val="00977DF0"/>
    <w:rsid w:val="00981003"/>
    <w:rsid w:val="0098469C"/>
    <w:rsid w:val="00984C6C"/>
    <w:rsid w:val="00987F47"/>
    <w:rsid w:val="00991288"/>
    <w:rsid w:val="00994F6C"/>
    <w:rsid w:val="0099551A"/>
    <w:rsid w:val="00995BF0"/>
    <w:rsid w:val="00997175"/>
    <w:rsid w:val="009A18C6"/>
    <w:rsid w:val="009A5E9C"/>
    <w:rsid w:val="009A6A98"/>
    <w:rsid w:val="009A7013"/>
    <w:rsid w:val="009B0B44"/>
    <w:rsid w:val="009B100E"/>
    <w:rsid w:val="009B17BF"/>
    <w:rsid w:val="009B2434"/>
    <w:rsid w:val="009B2D6A"/>
    <w:rsid w:val="009B4CAB"/>
    <w:rsid w:val="009B5FB5"/>
    <w:rsid w:val="009B7255"/>
    <w:rsid w:val="009C033C"/>
    <w:rsid w:val="009C1131"/>
    <w:rsid w:val="009C13F4"/>
    <w:rsid w:val="009C419F"/>
    <w:rsid w:val="009C5A52"/>
    <w:rsid w:val="009C6088"/>
    <w:rsid w:val="009C66E8"/>
    <w:rsid w:val="009D2C62"/>
    <w:rsid w:val="009D2F85"/>
    <w:rsid w:val="009D394B"/>
    <w:rsid w:val="009D41DE"/>
    <w:rsid w:val="009D493F"/>
    <w:rsid w:val="009D7224"/>
    <w:rsid w:val="009DE23E"/>
    <w:rsid w:val="009E0AD7"/>
    <w:rsid w:val="009E144C"/>
    <w:rsid w:val="009E1E25"/>
    <w:rsid w:val="009E2675"/>
    <w:rsid w:val="009E309E"/>
    <w:rsid w:val="009E605E"/>
    <w:rsid w:val="009F0C8D"/>
    <w:rsid w:val="00A01843"/>
    <w:rsid w:val="00A037C8"/>
    <w:rsid w:val="00A03DA0"/>
    <w:rsid w:val="00A0490B"/>
    <w:rsid w:val="00A04DE2"/>
    <w:rsid w:val="00A05D82"/>
    <w:rsid w:val="00A068E4"/>
    <w:rsid w:val="00A06F81"/>
    <w:rsid w:val="00A10E56"/>
    <w:rsid w:val="00A112C3"/>
    <w:rsid w:val="00A124E8"/>
    <w:rsid w:val="00A12A39"/>
    <w:rsid w:val="00A12E58"/>
    <w:rsid w:val="00A14DB2"/>
    <w:rsid w:val="00A1642D"/>
    <w:rsid w:val="00A16A35"/>
    <w:rsid w:val="00A2202B"/>
    <w:rsid w:val="00A238DA"/>
    <w:rsid w:val="00A27962"/>
    <w:rsid w:val="00A32541"/>
    <w:rsid w:val="00A33C9E"/>
    <w:rsid w:val="00A3459C"/>
    <w:rsid w:val="00A3528C"/>
    <w:rsid w:val="00A35A1A"/>
    <w:rsid w:val="00A3771B"/>
    <w:rsid w:val="00A37E65"/>
    <w:rsid w:val="00A40AAA"/>
    <w:rsid w:val="00A416B2"/>
    <w:rsid w:val="00A42145"/>
    <w:rsid w:val="00A42554"/>
    <w:rsid w:val="00A42BFF"/>
    <w:rsid w:val="00A43484"/>
    <w:rsid w:val="00A43B35"/>
    <w:rsid w:val="00A441F3"/>
    <w:rsid w:val="00A442BE"/>
    <w:rsid w:val="00A44677"/>
    <w:rsid w:val="00A502AC"/>
    <w:rsid w:val="00A5063F"/>
    <w:rsid w:val="00A506AC"/>
    <w:rsid w:val="00A52910"/>
    <w:rsid w:val="00A557CD"/>
    <w:rsid w:val="00A575C0"/>
    <w:rsid w:val="00A60124"/>
    <w:rsid w:val="00A61543"/>
    <w:rsid w:val="00A62747"/>
    <w:rsid w:val="00A6512F"/>
    <w:rsid w:val="00A74343"/>
    <w:rsid w:val="00A76885"/>
    <w:rsid w:val="00A76A6B"/>
    <w:rsid w:val="00A807FF"/>
    <w:rsid w:val="00A80814"/>
    <w:rsid w:val="00A81431"/>
    <w:rsid w:val="00A82106"/>
    <w:rsid w:val="00A856F2"/>
    <w:rsid w:val="00A85D6C"/>
    <w:rsid w:val="00A868AF"/>
    <w:rsid w:val="00A908C9"/>
    <w:rsid w:val="00A91437"/>
    <w:rsid w:val="00A9405A"/>
    <w:rsid w:val="00A96D1E"/>
    <w:rsid w:val="00A97180"/>
    <w:rsid w:val="00AA029F"/>
    <w:rsid w:val="00AA17B6"/>
    <w:rsid w:val="00AA18AA"/>
    <w:rsid w:val="00AA35C3"/>
    <w:rsid w:val="00AA54A7"/>
    <w:rsid w:val="00AB1A73"/>
    <w:rsid w:val="00AB4D75"/>
    <w:rsid w:val="00AB65E5"/>
    <w:rsid w:val="00AB79B8"/>
    <w:rsid w:val="00AC0E1E"/>
    <w:rsid w:val="00AC1B83"/>
    <w:rsid w:val="00AC1CAF"/>
    <w:rsid w:val="00AC2EDD"/>
    <w:rsid w:val="00AC390A"/>
    <w:rsid w:val="00AC3E20"/>
    <w:rsid w:val="00AC3EB5"/>
    <w:rsid w:val="00AC43EC"/>
    <w:rsid w:val="00AC6B40"/>
    <w:rsid w:val="00AD1C2E"/>
    <w:rsid w:val="00AD224C"/>
    <w:rsid w:val="00AD5516"/>
    <w:rsid w:val="00AE04D9"/>
    <w:rsid w:val="00AE630B"/>
    <w:rsid w:val="00AE6CD4"/>
    <w:rsid w:val="00AF08E1"/>
    <w:rsid w:val="00AF15D5"/>
    <w:rsid w:val="00AF3BE4"/>
    <w:rsid w:val="00AF5DAE"/>
    <w:rsid w:val="00AF7683"/>
    <w:rsid w:val="00AF780B"/>
    <w:rsid w:val="00B00042"/>
    <w:rsid w:val="00B02787"/>
    <w:rsid w:val="00B055EE"/>
    <w:rsid w:val="00B05812"/>
    <w:rsid w:val="00B063B9"/>
    <w:rsid w:val="00B06B69"/>
    <w:rsid w:val="00B07736"/>
    <w:rsid w:val="00B1007A"/>
    <w:rsid w:val="00B11E4E"/>
    <w:rsid w:val="00B1228D"/>
    <w:rsid w:val="00B1264C"/>
    <w:rsid w:val="00B12933"/>
    <w:rsid w:val="00B129E6"/>
    <w:rsid w:val="00B137A9"/>
    <w:rsid w:val="00B14E57"/>
    <w:rsid w:val="00B15B3A"/>
    <w:rsid w:val="00B15B49"/>
    <w:rsid w:val="00B17E6F"/>
    <w:rsid w:val="00B22937"/>
    <w:rsid w:val="00B2294D"/>
    <w:rsid w:val="00B23418"/>
    <w:rsid w:val="00B2C879"/>
    <w:rsid w:val="00B31D11"/>
    <w:rsid w:val="00B34465"/>
    <w:rsid w:val="00B375BF"/>
    <w:rsid w:val="00B401E3"/>
    <w:rsid w:val="00B40B30"/>
    <w:rsid w:val="00B41124"/>
    <w:rsid w:val="00B4376D"/>
    <w:rsid w:val="00B43D54"/>
    <w:rsid w:val="00B440B6"/>
    <w:rsid w:val="00B47241"/>
    <w:rsid w:val="00B51151"/>
    <w:rsid w:val="00B51C01"/>
    <w:rsid w:val="00B52D5D"/>
    <w:rsid w:val="00B53F49"/>
    <w:rsid w:val="00B5577A"/>
    <w:rsid w:val="00B55E1F"/>
    <w:rsid w:val="00B604B1"/>
    <w:rsid w:val="00B616A7"/>
    <w:rsid w:val="00B62228"/>
    <w:rsid w:val="00B66081"/>
    <w:rsid w:val="00B66313"/>
    <w:rsid w:val="00B67CE2"/>
    <w:rsid w:val="00B71247"/>
    <w:rsid w:val="00B71591"/>
    <w:rsid w:val="00B7573B"/>
    <w:rsid w:val="00B76A3C"/>
    <w:rsid w:val="00B77453"/>
    <w:rsid w:val="00B77B6F"/>
    <w:rsid w:val="00B84C11"/>
    <w:rsid w:val="00B85B8C"/>
    <w:rsid w:val="00B85E64"/>
    <w:rsid w:val="00B8738D"/>
    <w:rsid w:val="00B90046"/>
    <w:rsid w:val="00B92A37"/>
    <w:rsid w:val="00BA026C"/>
    <w:rsid w:val="00BA24FC"/>
    <w:rsid w:val="00BA3013"/>
    <w:rsid w:val="00BA39CE"/>
    <w:rsid w:val="00BA43D3"/>
    <w:rsid w:val="00BA4FE6"/>
    <w:rsid w:val="00BA574E"/>
    <w:rsid w:val="00BB0B6E"/>
    <w:rsid w:val="00BB1571"/>
    <w:rsid w:val="00BB1A1B"/>
    <w:rsid w:val="00BB41A9"/>
    <w:rsid w:val="00BB5BE1"/>
    <w:rsid w:val="00BB605B"/>
    <w:rsid w:val="00BB6F2B"/>
    <w:rsid w:val="00BB7619"/>
    <w:rsid w:val="00BC4163"/>
    <w:rsid w:val="00BC6FFC"/>
    <w:rsid w:val="00BC7241"/>
    <w:rsid w:val="00BD1BE9"/>
    <w:rsid w:val="00BD2858"/>
    <w:rsid w:val="00BD3888"/>
    <w:rsid w:val="00BD3E5F"/>
    <w:rsid w:val="00BD43EF"/>
    <w:rsid w:val="00BD491B"/>
    <w:rsid w:val="00BD70EE"/>
    <w:rsid w:val="00BE0943"/>
    <w:rsid w:val="00BE4B54"/>
    <w:rsid w:val="00BF31BF"/>
    <w:rsid w:val="00BF39B1"/>
    <w:rsid w:val="00BF48A0"/>
    <w:rsid w:val="00C00355"/>
    <w:rsid w:val="00C008EF"/>
    <w:rsid w:val="00C0126C"/>
    <w:rsid w:val="00C01742"/>
    <w:rsid w:val="00C02A0F"/>
    <w:rsid w:val="00C04277"/>
    <w:rsid w:val="00C1157A"/>
    <w:rsid w:val="00C11B61"/>
    <w:rsid w:val="00C11BD5"/>
    <w:rsid w:val="00C12E51"/>
    <w:rsid w:val="00C14258"/>
    <w:rsid w:val="00C16EE8"/>
    <w:rsid w:val="00C20250"/>
    <w:rsid w:val="00C215F8"/>
    <w:rsid w:val="00C2275F"/>
    <w:rsid w:val="00C23B95"/>
    <w:rsid w:val="00C2493D"/>
    <w:rsid w:val="00C25473"/>
    <w:rsid w:val="00C260B4"/>
    <w:rsid w:val="00C26ACF"/>
    <w:rsid w:val="00C30D4A"/>
    <w:rsid w:val="00C341D8"/>
    <w:rsid w:val="00C34640"/>
    <w:rsid w:val="00C37B99"/>
    <w:rsid w:val="00C42BD3"/>
    <w:rsid w:val="00C44885"/>
    <w:rsid w:val="00C47F0A"/>
    <w:rsid w:val="00C50338"/>
    <w:rsid w:val="00C52838"/>
    <w:rsid w:val="00C5294F"/>
    <w:rsid w:val="00C5475D"/>
    <w:rsid w:val="00C555FD"/>
    <w:rsid w:val="00C55DCA"/>
    <w:rsid w:val="00C63AA5"/>
    <w:rsid w:val="00C64746"/>
    <w:rsid w:val="00C64AB4"/>
    <w:rsid w:val="00C656FD"/>
    <w:rsid w:val="00C71C0D"/>
    <w:rsid w:val="00C71DB8"/>
    <w:rsid w:val="00C72088"/>
    <w:rsid w:val="00C74324"/>
    <w:rsid w:val="00C765AE"/>
    <w:rsid w:val="00C76921"/>
    <w:rsid w:val="00C800FF"/>
    <w:rsid w:val="00C80575"/>
    <w:rsid w:val="00C8111C"/>
    <w:rsid w:val="00C832D6"/>
    <w:rsid w:val="00C83324"/>
    <w:rsid w:val="00C85203"/>
    <w:rsid w:val="00C86565"/>
    <w:rsid w:val="00C86670"/>
    <w:rsid w:val="00C86E11"/>
    <w:rsid w:val="00C946EA"/>
    <w:rsid w:val="00C9579E"/>
    <w:rsid w:val="00C95E24"/>
    <w:rsid w:val="00C9660D"/>
    <w:rsid w:val="00CA0FE2"/>
    <w:rsid w:val="00CA1AFD"/>
    <w:rsid w:val="00CA50B5"/>
    <w:rsid w:val="00CA55F7"/>
    <w:rsid w:val="00CA584E"/>
    <w:rsid w:val="00CA5C1E"/>
    <w:rsid w:val="00CA6B55"/>
    <w:rsid w:val="00CB1A41"/>
    <w:rsid w:val="00CB38A5"/>
    <w:rsid w:val="00CB3B49"/>
    <w:rsid w:val="00CB43FF"/>
    <w:rsid w:val="00CB4F4B"/>
    <w:rsid w:val="00CB5BDD"/>
    <w:rsid w:val="00CB684D"/>
    <w:rsid w:val="00CB69A7"/>
    <w:rsid w:val="00CB7DBE"/>
    <w:rsid w:val="00CC2ACC"/>
    <w:rsid w:val="00CC3AEF"/>
    <w:rsid w:val="00CC67D0"/>
    <w:rsid w:val="00CC68EF"/>
    <w:rsid w:val="00CC76B8"/>
    <w:rsid w:val="00CCAEAE"/>
    <w:rsid w:val="00CD0D62"/>
    <w:rsid w:val="00CD1E27"/>
    <w:rsid w:val="00CD2390"/>
    <w:rsid w:val="00CD4068"/>
    <w:rsid w:val="00CD5A7B"/>
    <w:rsid w:val="00CD6F84"/>
    <w:rsid w:val="00CD79EC"/>
    <w:rsid w:val="00CD7D8A"/>
    <w:rsid w:val="00CE26A5"/>
    <w:rsid w:val="00CE4543"/>
    <w:rsid w:val="00CE599D"/>
    <w:rsid w:val="00CE5A10"/>
    <w:rsid w:val="00CE6937"/>
    <w:rsid w:val="00CE6F63"/>
    <w:rsid w:val="00CF2BDF"/>
    <w:rsid w:val="00CF393D"/>
    <w:rsid w:val="00CF6D0F"/>
    <w:rsid w:val="00D01CDB"/>
    <w:rsid w:val="00D05256"/>
    <w:rsid w:val="00D104F1"/>
    <w:rsid w:val="00D10932"/>
    <w:rsid w:val="00D123E8"/>
    <w:rsid w:val="00D160EA"/>
    <w:rsid w:val="00D16554"/>
    <w:rsid w:val="00D20597"/>
    <w:rsid w:val="00D229F4"/>
    <w:rsid w:val="00D234DC"/>
    <w:rsid w:val="00D250C2"/>
    <w:rsid w:val="00D27E10"/>
    <w:rsid w:val="00D308DA"/>
    <w:rsid w:val="00D30B21"/>
    <w:rsid w:val="00D339BB"/>
    <w:rsid w:val="00D36C6A"/>
    <w:rsid w:val="00D37F12"/>
    <w:rsid w:val="00D40102"/>
    <w:rsid w:val="00D40F5D"/>
    <w:rsid w:val="00D41FAF"/>
    <w:rsid w:val="00D426D7"/>
    <w:rsid w:val="00D4387E"/>
    <w:rsid w:val="00D5020D"/>
    <w:rsid w:val="00D5112E"/>
    <w:rsid w:val="00D51768"/>
    <w:rsid w:val="00D53C92"/>
    <w:rsid w:val="00D559EF"/>
    <w:rsid w:val="00D5600F"/>
    <w:rsid w:val="00D56A7B"/>
    <w:rsid w:val="00D56F7D"/>
    <w:rsid w:val="00D577A3"/>
    <w:rsid w:val="00D57B8D"/>
    <w:rsid w:val="00D60F3D"/>
    <w:rsid w:val="00D61832"/>
    <w:rsid w:val="00D62E20"/>
    <w:rsid w:val="00D64060"/>
    <w:rsid w:val="00D64CA8"/>
    <w:rsid w:val="00D64F6C"/>
    <w:rsid w:val="00D6636C"/>
    <w:rsid w:val="00D66799"/>
    <w:rsid w:val="00D669BD"/>
    <w:rsid w:val="00D75BF1"/>
    <w:rsid w:val="00D7636F"/>
    <w:rsid w:val="00D8063A"/>
    <w:rsid w:val="00D8080F"/>
    <w:rsid w:val="00D82468"/>
    <w:rsid w:val="00D826F3"/>
    <w:rsid w:val="00D82D3B"/>
    <w:rsid w:val="00D83E2E"/>
    <w:rsid w:val="00D85FF8"/>
    <w:rsid w:val="00D866BF"/>
    <w:rsid w:val="00D90720"/>
    <w:rsid w:val="00D926CD"/>
    <w:rsid w:val="00D9369C"/>
    <w:rsid w:val="00DA1318"/>
    <w:rsid w:val="00DA1A57"/>
    <w:rsid w:val="00DA2110"/>
    <w:rsid w:val="00DA2941"/>
    <w:rsid w:val="00DA3A52"/>
    <w:rsid w:val="00DA4783"/>
    <w:rsid w:val="00DA4D61"/>
    <w:rsid w:val="00DA6E28"/>
    <w:rsid w:val="00DA75C7"/>
    <w:rsid w:val="00DA7678"/>
    <w:rsid w:val="00DB048F"/>
    <w:rsid w:val="00DB277C"/>
    <w:rsid w:val="00DB480A"/>
    <w:rsid w:val="00DB5A70"/>
    <w:rsid w:val="00DB6E1A"/>
    <w:rsid w:val="00DC33AA"/>
    <w:rsid w:val="00DC47C6"/>
    <w:rsid w:val="00DC62B8"/>
    <w:rsid w:val="00DC7D32"/>
    <w:rsid w:val="00DD14B8"/>
    <w:rsid w:val="00DD1C49"/>
    <w:rsid w:val="00DD21BE"/>
    <w:rsid w:val="00DD2808"/>
    <w:rsid w:val="00DD33A5"/>
    <w:rsid w:val="00DD4A5E"/>
    <w:rsid w:val="00DD5754"/>
    <w:rsid w:val="00DD6616"/>
    <w:rsid w:val="00DD7AA1"/>
    <w:rsid w:val="00DD7CD8"/>
    <w:rsid w:val="00DE0F6C"/>
    <w:rsid w:val="00DE0FA6"/>
    <w:rsid w:val="00DE12C2"/>
    <w:rsid w:val="00DE2882"/>
    <w:rsid w:val="00DE3DCA"/>
    <w:rsid w:val="00DF3BE3"/>
    <w:rsid w:val="00DF40FB"/>
    <w:rsid w:val="00DF51A5"/>
    <w:rsid w:val="00DF60F3"/>
    <w:rsid w:val="00DF6D41"/>
    <w:rsid w:val="00DF7023"/>
    <w:rsid w:val="00DF79EB"/>
    <w:rsid w:val="00E01CE2"/>
    <w:rsid w:val="00E02703"/>
    <w:rsid w:val="00E03C75"/>
    <w:rsid w:val="00E057CF"/>
    <w:rsid w:val="00E05C62"/>
    <w:rsid w:val="00E068DB"/>
    <w:rsid w:val="00E07740"/>
    <w:rsid w:val="00E0F1F0"/>
    <w:rsid w:val="00E10AD5"/>
    <w:rsid w:val="00E12714"/>
    <w:rsid w:val="00E13145"/>
    <w:rsid w:val="00E1390D"/>
    <w:rsid w:val="00E15184"/>
    <w:rsid w:val="00E166C4"/>
    <w:rsid w:val="00E1D2D6"/>
    <w:rsid w:val="00E24ED0"/>
    <w:rsid w:val="00E25E28"/>
    <w:rsid w:val="00E267C8"/>
    <w:rsid w:val="00E27378"/>
    <w:rsid w:val="00E30970"/>
    <w:rsid w:val="00E31408"/>
    <w:rsid w:val="00E32612"/>
    <w:rsid w:val="00E3366C"/>
    <w:rsid w:val="00E33DC5"/>
    <w:rsid w:val="00E351EC"/>
    <w:rsid w:val="00E366D8"/>
    <w:rsid w:val="00E37C8A"/>
    <w:rsid w:val="00E37F30"/>
    <w:rsid w:val="00E456FE"/>
    <w:rsid w:val="00E45871"/>
    <w:rsid w:val="00E461D3"/>
    <w:rsid w:val="00E51B23"/>
    <w:rsid w:val="00E525AF"/>
    <w:rsid w:val="00E572A3"/>
    <w:rsid w:val="00E57512"/>
    <w:rsid w:val="00E60515"/>
    <w:rsid w:val="00E617B5"/>
    <w:rsid w:val="00E62263"/>
    <w:rsid w:val="00E6268A"/>
    <w:rsid w:val="00E63019"/>
    <w:rsid w:val="00E637F3"/>
    <w:rsid w:val="00E70311"/>
    <w:rsid w:val="00E70448"/>
    <w:rsid w:val="00E70FB3"/>
    <w:rsid w:val="00E716D9"/>
    <w:rsid w:val="00E735A6"/>
    <w:rsid w:val="00E75F23"/>
    <w:rsid w:val="00E767E2"/>
    <w:rsid w:val="00E7794E"/>
    <w:rsid w:val="00E81237"/>
    <w:rsid w:val="00E816C9"/>
    <w:rsid w:val="00E81838"/>
    <w:rsid w:val="00E81E0E"/>
    <w:rsid w:val="00E82347"/>
    <w:rsid w:val="00E82F15"/>
    <w:rsid w:val="00E859AF"/>
    <w:rsid w:val="00E85F51"/>
    <w:rsid w:val="00E864CD"/>
    <w:rsid w:val="00E86702"/>
    <w:rsid w:val="00E86A16"/>
    <w:rsid w:val="00E90FAB"/>
    <w:rsid w:val="00E90FE8"/>
    <w:rsid w:val="00E924D9"/>
    <w:rsid w:val="00E94BB1"/>
    <w:rsid w:val="00EA00AC"/>
    <w:rsid w:val="00EA2329"/>
    <w:rsid w:val="00EA3EF7"/>
    <w:rsid w:val="00EA4920"/>
    <w:rsid w:val="00EA782E"/>
    <w:rsid w:val="00EB000F"/>
    <w:rsid w:val="00EB4A18"/>
    <w:rsid w:val="00EB7052"/>
    <w:rsid w:val="00EB7986"/>
    <w:rsid w:val="00EC15CE"/>
    <w:rsid w:val="00EC263F"/>
    <w:rsid w:val="00EC569D"/>
    <w:rsid w:val="00EC7AF4"/>
    <w:rsid w:val="00ED096E"/>
    <w:rsid w:val="00ED1329"/>
    <w:rsid w:val="00ED347C"/>
    <w:rsid w:val="00ED390D"/>
    <w:rsid w:val="00ED6B98"/>
    <w:rsid w:val="00ED71F4"/>
    <w:rsid w:val="00ED7BCF"/>
    <w:rsid w:val="00EE0EE4"/>
    <w:rsid w:val="00EE1564"/>
    <w:rsid w:val="00EE2DBC"/>
    <w:rsid w:val="00EE2F2C"/>
    <w:rsid w:val="00EE36D7"/>
    <w:rsid w:val="00EE36FA"/>
    <w:rsid w:val="00EE3F1F"/>
    <w:rsid w:val="00EE5D12"/>
    <w:rsid w:val="00EF0992"/>
    <w:rsid w:val="00EF10E4"/>
    <w:rsid w:val="00EF19D3"/>
    <w:rsid w:val="00EF6B03"/>
    <w:rsid w:val="00EF6FC6"/>
    <w:rsid w:val="00EF7C02"/>
    <w:rsid w:val="00F00F18"/>
    <w:rsid w:val="00F01409"/>
    <w:rsid w:val="00F02F2B"/>
    <w:rsid w:val="00F049BA"/>
    <w:rsid w:val="00F053B2"/>
    <w:rsid w:val="00F1191A"/>
    <w:rsid w:val="00F11CAD"/>
    <w:rsid w:val="00F13FB4"/>
    <w:rsid w:val="00F15D04"/>
    <w:rsid w:val="00F16808"/>
    <w:rsid w:val="00F256EF"/>
    <w:rsid w:val="00F26A8A"/>
    <w:rsid w:val="00F27FB4"/>
    <w:rsid w:val="00F3050A"/>
    <w:rsid w:val="00F30C35"/>
    <w:rsid w:val="00F31662"/>
    <w:rsid w:val="00F3176F"/>
    <w:rsid w:val="00F3233A"/>
    <w:rsid w:val="00F32FC0"/>
    <w:rsid w:val="00F379DF"/>
    <w:rsid w:val="00F40A05"/>
    <w:rsid w:val="00F424C2"/>
    <w:rsid w:val="00F4311B"/>
    <w:rsid w:val="00F43211"/>
    <w:rsid w:val="00F4459D"/>
    <w:rsid w:val="00F54F2E"/>
    <w:rsid w:val="00F55049"/>
    <w:rsid w:val="00F567F8"/>
    <w:rsid w:val="00F56FEB"/>
    <w:rsid w:val="00F57C26"/>
    <w:rsid w:val="00F62DD5"/>
    <w:rsid w:val="00F64442"/>
    <w:rsid w:val="00F64A5A"/>
    <w:rsid w:val="00F65695"/>
    <w:rsid w:val="00F6667C"/>
    <w:rsid w:val="00F67396"/>
    <w:rsid w:val="00F674F0"/>
    <w:rsid w:val="00F70BC9"/>
    <w:rsid w:val="00F70FCC"/>
    <w:rsid w:val="00F75483"/>
    <w:rsid w:val="00F81860"/>
    <w:rsid w:val="00F82E23"/>
    <w:rsid w:val="00F8319C"/>
    <w:rsid w:val="00F8792B"/>
    <w:rsid w:val="00F87A44"/>
    <w:rsid w:val="00F905C6"/>
    <w:rsid w:val="00F91E34"/>
    <w:rsid w:val="00F92719"/>
    <w:rsid w:val="00F942D6"/>
    <w:rsid w:val="00F94A6A"/>
    <w:rsid w:val="00F9516D"/>
    <w:rsid w:val="00F9824F"/>
    <w:rsid w:val="00FA086D"/>
    <w:rsid w:val="00FA2DA3"/>
    <w:rsid w:val="00FA2DDC"/>
    <w:rsid w:val="00FA3C15"/>
    <w:rsid w:val="00FA4C53"/>
    <w:rsid w:val="00FA52C9"/>
    <w:rsid w:val="00FA5F43"/>
    <w:rsid w:val="00FA60B3"/>
    <w:rsid w:val="00FB1D83"/>
    <w:rsid w:val="00FB249C"/>
    <w:rsid w:val="00FB2F1B"/>
    <w:rsid w:val="00FB31CD"/>
    <w:rsid w:val="00FB6BA5"/>
    <w:rsid w:val="00FB7CCF"/>
    <w:rsid w:val="00FC1438"/>
    <w:rsid w:val="00FC2AB6"/>
    <w:rsid w:val="00FC2E27"/>
    <w:rsid w:val="00FC30F9"/>
    <w:rsid w:val="00FC3B4F"/>
    <w:rsid w:val="00FC3CFA"/>
    <w:rsid w:val="00FC5A70"/>
    <w:rsid w:val="00FD0158"/>
    <w:rsid w:val="00FD0576"/>
    <w:rsid w:val="00FD2DBE"/>
    <w:rsid w:val="00FD3D08"/>
    <w:rsid w:val="00FD41E4"/>
    <w:rsid w:val="00FD5553"/>
    <w:rsid w:val="00FE14A1"/>
    <w:rsid w:val="00FE564A"/>
    <w:rsid w:val="00FF14D1"/>
    <w:rsid w:val="00FF21DF"/>
    <w:rsid w:val="00FF3258"/>
    <w:rsid w:val="00FF401F"/>
    <w:rsid w:val="00FF50E3"/>
    <w:rsid w:val="00FF5AB5"/>
    <w:rsid w:val="00FF600C"/>
    <w:rsid w:val="010362D1"/>
    <w:rsid w:val="01127BC7"/>
    <w:rsid w:val="01195758"/>
    <w:rsid w:val="011E43AE"/>
    <w:rsid w:val="011E70EC"/>
    <w:rsid w:val="0121551F"/>
    <w:rsid w:val="0145DD6A"/>
    <w:rsid w:val="014982BF"/>
    <w:rsid w:val="01513EA4"/>
    <w:rsid w:val="015A0678"/>
    <w:rsid w:val="015DB426"/>
    <w:rsid w:val="01608AD8"/>
    <w:rsid w:val="01623EA5"/>
    <w:rsid w:val="016A2111"/>
    <w:rsid w:val="01731D6E"/>
    <w:rsid w:val="018C0458"/>
    <w:rsid w:val="01AF32C2"/>
    <w:rsid w:val="01B3B48A"/>
    <w:rsid w:val="01B92EE7"/>
    <w:rsid w:val="01BF48D8"/>
    <w:rsid w:val="01D0350B"/>
    <w:rsid w:val="02124D4F"/>
    <w:rsid w:val="022D51D7"/>
    <w:rsid w:val="022E22D3"/>
    <w:rsid w:val="02366303"/>
    <w:rsid w:val="023E2922"/>
    <w:rsid w:val="02705C24"/>
    <w:rsid w:val="028D93D1"/>
    <w:rsid w:val="028FCB91"/>
    <w:rsid w:val="02A851B7"/>
    <w:rsid w:val="02AAB693"/>
    <w:rsid w:val="02CD63FC"/>
    <w:rsid w:val="02F3EA3F"/>
    <w:rsid w:val="0308B45B"/>
    <w:rsid w:val="030D6C29"/>
    <w:rsid w:val="03106AF4"/>
    <w:rsid w:val="036880E1"/>
    <w:rsid w:val="03874177"/>
    <w:rsid w:val="03883E3B"/>
    <w:rsid w:val="03DFB954"/>
    <w:rsid w:val="03E1F5A0"/>
    <w:rsid w:val="03F2B3AD"/>
    <w:rsid w:val="03F8F2A8"/>
    <w:rsid w:val="03F93CB9"/>
    <w:rsid w:val="03FF9146"/>
    <w:rsid w:val="040B6CB7"/>
    <w:rsid w:val="0416E1B1"/>
    <w:rsid w:val="04312B6E"/>
    <w:rsid w:val="04332094"/>
    <w:rsid w:val="0445D7AF"/>
    <w:rsid w:val="04460256"/>
    <w:rsid w:val="0464F4E0"/>
    <w:rsid w:val="0467646A"/>
    <w:rsid w:val="047850BC"/>
    <w:rsid w:val="0487073A"/>
    <w:rsid w:val="0496F358"/>
    <w:rsid w:val="0497A537"/>
    <w:rsid w:val="049BEEC1"/>
    <w:rsid w:val="04A109FD"/>
    <w:rsid w:val="04B6EE7A"/>
    <w:rsid w:val="04C85559"/>
    <w:rsid w:val="04DDD7BB"/>
    <w:rsid w:val="04DE3C64"/>
    <w:rsid w:val="04E38614"/>
    <w:rsid w:val="04F073E4"/>
    <w:rsid w:val="05093F2B"/>
    <w:rsid w:val="0529A533"/>
    <w:rsid w:val="052E474B"/>
    <w:rsid w:val="053113AB"/>
    <w:rsid w:val="0538418D"/>
    <w:rsid w:val="05585185"/>
    <w:rsid w:val="05617FE3"/>
    <w:rsid w:val="0561A717"/>
    <w:rsid w:val="056532CD"/>
    <w:rsid w:val="056559DD"/>
    <w:rsid w:val="0593F137"/>
    <w:rsid w:val="05A0680F"/>
    <w:rsid w:val="05B5FA19"/>
    <w:rsid w:val="05BEEAD6"/>
    <w:rsid w:val="05C1AEB9"/>
    <w:rsid w:val="05CAD535"/>
    <w:rsid w:val="05DFAE94"/>
    <w:rsid w:val="05EC0D39"/>
    <w:rsid w:val="05F4BE92"/>
    <w:rsid w:val="06001FE6"/>
    <w:rsid w:val="06133A29"/>
    <w:rsid w:val="0617D34D"/>
    <w:rsid w:val="061F3613"/>
    <w:rsid w:val="0625BE6D"/>
    <w:rsid w:val="063A5CD1"/>
    <w:rsid w:val="0648471B"/>
    <w:rsid w:val="064B61D8"/>
    <w:rsid w:val="0654969C"/>
    <w:rsid w:val="06725198"/>
    <w:rsid w:val="069EE1B0"/>
    <w:rsid w:val="06A56211"/>
    <w:rsid w:val="06A936B9"/>
    <w:rsid w:val="06ADA8CF"/>
    <w:rsid w:val="06B6A67E"/>
    <w:rsid w:val="06BBF212"/>
    <w:rsid w:val="06E6F610"/>
    <w:rsid w:val="06ECD9CA"/>
    <w:rsid w:val="070B864D"/>
    <w:rsid w:val="0713DE55"/>
    <w:rsid w:val="0726E176"/>
    <w:rsid w:val="073046EA"/>
    <w:rsid w:val="07326FAF"/>
    <w:rsid w:val="073DC98B"/>
    <w:rsid w:val="0743ECCD"/>
    <w:rsid w:val="076D3F85"/>
    <w:rsid w:val="07786D53"/>
    <w:rsid w:val="078293AA"/>
    <w:rsid w:val="078380AA"/>
    <w:rsid w:val="0793A2A1"/>
    <w:rsid w:val="07A32124"/>
    <w:rsid w:val="07A4B4BC"/>
    <w:rsid w:val="07B2321F"/>
    <w:rsid w:val="07C91829"/>
    <w:rsid w:val="07EFC7C7"/>
    <w:rsid w:val="07F4C680"/>
    <w:rsid w:val="07FCDBCA"/>
    <w:rsid w:val="081CA0FD"/>
    <w:rsid w:val="082112D2"/>
    <w:rsid w:val="082429DC"/>
    <w:rsid w:val="082572B1"/>
    <w:rsid w:val="0834D731"/>
    <w:rsid w:val="084588B9"/>
    <w:rsid w:val="0846DD2C"/>
    <w:rsid w:val="084F7497"/>
    <w:rsid w:val="08505D19"/>
    <w:rsid w:val="0851FC9F"/>
    <w:rsid w:val="085383C5"/>
    <w:rsid w:val="085D2F2B"/>
    <w:rsid w:val="086F472B"/>
    <w:rsid w:val="08877296"/>
    <w:rsid w:val="08A2B47D"/>
    <w:rsid w:val="08ABED47"/>
    <w:rsid w:val="08AC0E71"/>
    <w:rsid w:val="08BB8F0A"/>
    <w:rsid w:val="08BED67F"/>
    <w:rsid w:val="08C45825"/>
    <w:rsid w:val="08D51CC3"/>
    <w:rsid w:val="08ED008F"/>
    <w:rsid w:val="08FA71C7"/>
    <w:rsid w:val="08FF54E3"/>
    <w:rsid w:val="090B3818"/>
    <w:rsid w:val="091CEA4C"/>
    <w:rsid w:val="09326B89"/>
    <w:rsid w:val="09353DA8"/>
    <w:rsid w:val="094CB1E3"/>
    <w:rsid w:val="096191B7"/>
    <w:rsid w:val="0978A616"/>
    <w:rsid w:val="0984423F"/>
    <w:rsid w:val="09A065DB"/>
    <w:rsid w:val="09A24745"/>
    <w:rsid w:val="09BE316C"/>
    <w:rsid w:val="09BF320E"/>
    <w:rsid w:val="09D50D74"/>
    <w:rsid w:val="09DE03CF"/>
    <w:rsid w:val="09E65F3D"/>
    <w:rsid w:val="09FFE636"/>
    <w:rsid w:val="0A0B7CF8"/>
    <w:rsid w:val="0A15EACC"/>
    <w:rsid w:val="0A173313"/>
    <w:rsid w:val="0A2BB572"/>
    <w:rsid w:val="0A2DF8AF"/>
    <w:rsid w:val="0A3D1DF1"/>
    <w:rsid w:val="0A5E70EC"/>
    <w:rsid w:val="0A6BD806"/>
    <w:rsid w:val="0A7A6E10"/>
    <w:rsid w:val="0A7F5DAC"/>
    <w:rsid w:val="0A821168"/>
    <w:rsid w:val="0A88026A"/>
    <w:rsid w:val="0A8874BA"/>
    <w:rsid w:val="0A8ED92E"/>
    <w:rsid w:val="0A9C4A89"/>
    <w:rsid w:val="0AAE2D28"/>
    <w:rsid w:val="0ABF1730"/>
    <w:rsid w:val="0ADBC686"/>
    <w:rsid w:val="0B4F74EC"/>
    <w:rsid w:val="0B6FD379"/>
    <w:rsid w:val="0B862A62"/>
    <w:rsid w:val="0B898061"/>
    <w:rsid w:val="0B92DB6E"/>
    <w:rsid w:val="0BAB5C9C"/>
    <w:rsid w:val="0BACC869"/>
    <w:rsid w:val="0BC55271"/>
    <w:rsid w:val="0BCF7258"/>
    <w:rsid w:val="0BD0DC6A"/>
    <w:rsid w:val="0BDA9D9A"/>
    <w:rsid w:val="0BE77CDB"/>
    <w:rsid w:val="0C0DE06C"/>
    <w:rsid w:val="0C16C28E"/>
    <w:rsid w:val="0C4102A3"/>
    <w:rsid w:val="0C42C872"/>
    <w:rsid w:val="0C43039A"/>
    <w:rsid w:val="0C499806"/>
    <w:rsid w:val="0C739AB0"/>
    <w:rsid w:val="0C80EC93"/>
    <w:rsid w:val="0C80FB17"/>
    <w:rsid w:val="0C89DCD2"/>
    <w:rsid w:val="0C8B59DD"/>
    <w:rsid w:val="0C8D423D"/>
    <w:rsid w:val="0C9B1F9F"/>
    <w:rsid w:val="0CC84B61"/>
    <w:rsid w:val="0CF609DC"/>
    <w:rsid w:val="0D0FAD64"/>
    <w:rsid w:val="0D1697F7"/>
    <w:rsid w:val="0D2B1877"/>
    <w:rsid w:val="0D44A2EB"/>
    <w:rsid w:val="0D45DC7F"/>
    <w:rsid w:val="0D54AE3D"/>
    <w:rsid w:val="0D59689A"/>
    <w:rsid w:val="0D77956B"/>
    <w:rsid w:val="0D9D2992"/>
    <w:rsid w:val="0DA6039C"/>
    <w:rsid w:val="0DCC01A5"/>
    <w:rsid w:val="0DDAAA3A"/>
    <w:rsid w:val="0DDF652C"/>
    <w:rsid w:val="0DE0DD34"/>
    <w:rsid w:val="0DE2FCB4"/>
    <w:rsid w:val="0DE661E4"/>
    <w:rsid w:val="0DE8E276"/>
    <w:rsid w:val="0E0CEC69"/>
    <w:rsid w:val="0E0F9B77"/>
    <w:rsid w:val="0E0FF5EB"/>
    <w:rsid w:val="0E30B32A"/>
    <w:rsid w:val="0E4605A9"/>
    <w:rsid w:val="0E46098E"/>
    <w:rsid w:val="0E5E3791"/>
    <w:rsid w:val="0E83560F"/>
    <w:rsid w:val="0E8378BF"/>
    <w:rsid w:val="0E92D5BC"/>
    <w:rsid w:val="0E94016D"/>
    <w:rsid w:val="0E97D2CE"/>
    <w:rsid w:val="0E994D52"/>
    <w:rsid w:val="0EB56BE2"/>
    <w:rsid w:val="0EBC61E1"/>
    <w:rsid w:val="0EBCF5FF"/>
    <w:rsid w:val="0EC78DE3"/>
    <w:rsid w:val="0EDA68FE"/>
    <w:rsid w:val="0EE2F221"/>
    <w:rsid w:val="0EFBE135"/>
    <w:rsid w:val="0F08141B"/>
    <w:rsid w:val="0F096126"/>
    <w:rsid w:val="0F0A3568"/>
    <w:rsid w:val="0F0D4394"/>
    <w:rsid w:val="0F1262DD"/>
    <w:rsid w:val="0F327F30"/>
    <w:rsid w:val="0F360FFD"/>
    <w:rsid w:val="0F3A01DE"/>
    <w:rsid w:val="0F4C76CC"/>
    <w:rsid w:val="0F557721"/>
    <w:rsid w:val="0F6DBD93"/>
    <w:rsid w:val="0F6DEE70"/>
    <w:rsid w:val="0F9DBB4A"/>
    <w:rsid w:val="0FA22E8E"/>
    <w:rsid w:val="0FB3A31D"/>
    <w:rsid w:val="0FB48E99"/>
    <w:rsid w:val="0FB8A621"/>
    <w:rsid w:val="0FCD21D7"/>
    <w:rsid w:val="0FD2C378"/>
    <w:rsid w:val="0FDDD953"/>
    <w:rsid w:val="0FE9FFC1"/>
    <w:rsid w:val="100F139E"/>
    <w:rsid w:val="10242B87"/>
    <w:rsid w:val="10286F3C"/>
    <w:rsid w:val="10295646"/>
    <w:rsid w:val="102F1D11"/>
    <w:rsid w:val="103B7EC2"/>
    <w:rsid w:val="103CF8F6"/>
    <w:rsid w:val="104B9CF6"/>
    <w:rsid w:val="1053367E"/>
    <w:rsid w:val="1066C345"/>
    <w:rsid w:val="1078B9D1"/>
    <w:rsid w:val="1079ECF8"/>
    <w:rsid w:val="107FF891"/>
    <w:rsid w:val="10863C22"/>
    <w:rsid w:val="10B3611A"/>
    <w:rsid w:val="10BAF195"/>
    <w:rsid w:val="10BF3439"/>
    <w:rsid w:val="10C4985F"/>
    <w:rsid w:val="10D8AF3C"/>
    <w:rsid w:val="10E32FE8"/>
    <w:rsid w:val="10E80116"/>
    <w:rsid w:val="11066B3E"/>
    <w:rsid w:val="11068657"/>
    <w:rsid w:val="110DA908"/>
    <w:rsid w:val="11137F7D"/>
    <w:rsid w:val="112BDE6E"/>
    <w:rsid w:val="1131449D"/>
    <w:rsid w:val="1149D942"/>
    <w:rsid w:val="114CE8D7"/>
    <w:rsid w:val="11618ABC"/>
    <w:rsid w:val="116467F5"/>
    <w:rsid w:val="11763522"/>
    <w:rsid w:val="117BD3C2"/>
    <w:rsid w:val="1189C108"/>
    <w:rsid w:val="11AEBD0C"/>
    <w:rsid w:val="11D271B5"/>
    <w:rsid w:val="120471C4"/>
    <w:rsid w:val="12061A54"/>
    <w:rsid w:val="12085D78"/>
    <w:rsid w:val="121B63C9"/>
    <w:rsid w:val="123D8A93"/>
    <w:rsid w:val="124F4D4F"/>
    <w:rsid w:val="125BECC9"/>
    <w:rsid w:val="12887EEC"/>
    <w:rsid w:val="128DC7BF"/>
    <w:rsid w:val="1290217F"/>
    <w:rsid w:val="1296A041"/>
    <w:rsid w:val="12998906"/>
    <w:rsid w:val="12A3D971"/>
    <w:rsid w:val="12A694FB"/>
    <w:rsid w:val="12C783D4"/>
    <w:rsid w:val="12CA1E33"/>
    <w:rsid w:val="12E87527"/>
    <w:rsid w:val="1314A65B"/>
    <w:rsid w:val="132116C2"/>
    <w:rsid w:val="1349D598"/>
    <w:rsid w:val="134D4EF7"/>
    <w:rsid w:val="13608BCB"/>
    <w:rsid w:val="1364F64A"/>
    <w:rsid w:val="13768D05"/>
    <w:rsid w:val="138908A3"/>
    <w:rsid w:val="13973939"/>
    <w:rsid w:val="13A00930"/>
    <w:rsid w:val="13A1A351"/>
    <w:rsid w:val="13AF4F0E"/>
    <w:rsid w:val="13B413BC"/>
    <w:rsid w:val="13B6C9AE"/>
    <w:rsid w:val="13BE5D29"/>
    <w:rsid w:val="13C41535"/>
    <w:rsid w:val="13C5A673"/>
    <w:rsid w:val="13CF5AE0"/>
    <w:rsid w:val="13E9C8EB"/>
    <w:rsid w:val="13F9AD68"/>
    <w:rsid w:val="14063ED6"/>
    <w:rsid w:val="14186C91"/>
    <w:rsid w:val="141DDA1F"/>
    <w:rsid w:val="1437825B"/>
    <w:rsid w:val="144F834A"/>
    <w:rsid w:val="14600412"/>
    <w:rsid w:val="14696E3A"/>
    <w:rsid w:val="146BA891"/>
    <w:rsid w:val="146D2F98"/>
    <w:rsid w:val="1472855F"/>
    <w:rsid w:val="147547DE"/>
    <w:rsid w:val="148CBBD7"/>
    <w:rsid w:val="149F5805"/>
    <w:rsid w:val="14BD18E9"/>
    <w:rsid w:val="14E26D4A"/>
    <w:rsid w:val="14ECE92A"/>
    <w:rsid w:val="14ED6907"/>
    <w:rsid w:val="14F97677"/>
    <w:rsid w:val="150381A1"/>
    <w:rsid w:val="150D5C50"/>
    <w:rsid w:val="15112AE3"/>
    <w:rsid w:val="151A903B"/>
    <w:rsid w:val="15225840"/>
    <w:rsid w:val="152C1EED"/>
    <w:rsid w:val="153153A2"/>
    <w:rsid w:val="15372608"/>
    <w:rsid w:val="1539943E"/>
    <w:rsid w:val="15455A15"/>
    <w:rsid w:val="154C2C46"/>
    <w:rsid w:val="1557D0A7"/>
    <w:rsid w:val="156D49BD"/>
    <w:rsid w:val="1572FBE1"/>
    <w:rsid w:val="157EBC89"/>
    <w:rsid w:val="159D2A0F"/>
    <w:rsid w:val="15BA7823"/>
    <w:rsid w:val="15BA9729"/>
    <w:rsid w:val="15BE07C4"/>
    <w:rsid w:val="15C11D07"/>
    <w:rsid w:val="15D5208E"/>
    <w:rsid w:val="15D82E61"/>
    <w:rsid w:val="15E48736"/>
    <w:rsid w:val="15FB4D4F"/>
    <w:rsid w:val="15FC48F8"/>
    <w:rsid w:val="15FE8504"/>
    <w:rsid w:val="163D4E93"/>
    <w:rsid w:val="1646F7C7"/>
    <w:rsid w:val="1650AC35"/>
    <w:rsid w:val="16516D30"/>
    <w:rsid w:val="16575F79"/>
    <w:rsid w:val="166D1E46"/>
    <w:rsid w:val="16808801"/>
    <w:rsid w:val="16889368"/>
    <w:rsid w:val="168A69CF"/>
    <w:rsid w:val="16955F47"/>
    <w:rsid w:val="1699A1D6"/>
    <w:rsid w:val="16B36817"/>
    <w:rsid w:val="16BB725E"/>
    <w:rsid w:val="16BEE74B"/>
    <w:rsid w:val="16CF098E"/>
    <w:rsid w:val="16DAEB48"/>
    <w:rsid w:val="16DE5747"/>
    <w:rsid w:val="16E28219"/>
    <w:rsid w:val="16FFF7DD"/>
    <w:rsid w:val="1708A1A0"/>
    <w:rsid w:val="1709EFF1"/>
    <w:rsid w:val="1717D7FD"/>
    <w:rsid w:val="1722341E"/>
    <w:rsid w:val="174AA538"/>
    <w:rsid w:val="176EF544"/>
    <w:rsid w:val="176F2DD5"/>
    <w:rsid w:val="17820BC6"/>
    <w:rsid w:val="179C7647"/>
    <w:rsid w:val="17D7D20A"/>
    <w:rsid w:val="17DC91D4"/>
    <w:rsid w:val="17F4857F"/>
    <w:rsid w:val="17FC9CE9"/>
    <w:rsid w:val="1803A039"/>
    <w:rsid w:val="1804F7F5"/>
    <w:rsid w:val="18097F88"/>
    <w:rsid w:val="1826BFA8"/>
    <w:rsid w:val="182DFE89"/>
    <w:rsid w:val="182F970C"/>
    <w:rsid w:val="1843DCAC"/>
    <w:rsid w:val="18484664"/>
    <w:rsid w:val="184B17B9"/>
    <w:rsid w:val="185752F5"/>
    <w:rsid w:val="1867F537"/>
    <w:rsid w:val="18A5E066"/>
    <w:rsid w:val="18C05EBD"/>
    <w:rsid w:val="18D8CE25"/>
    <w:rsid w:val="18F04E1B"/>
    <w:rsid w:val="18F8129C"/>
    <w:rsid w:val="19031A5F"/>
    <w:rsid w:val="190D438B"/>
    <w:rsid w:val="1913363A"/>
    <w:rsid w:val="1923DC55"/>
    <w:rsid w:val="193505EB"/>
    <w:rsid w:val="19592BEE"/>
    <w:rsid w:val="195F8F26"/>
    <w:rsid w:val="19898089"/>
    <w:rsid w:val="198DD6EE"/>
    <w:rsid w:val="1991978E"/>
    <w:rsid w:val="19980B6C"/>
    <w:rsid w:val="19BD0A57"/>
    <w:rsid w:val="19BE4FFB"/>
    <w:rsid w:val="19CC0A0E"/>
    <w:rsid w:val="19D430C6"/>
    <w:rsid w:val="19D7DC88"/>
    <w:rsid w:val="19E390EB"/>
    <w:rsid w:val="19EC9DFC"/>
    <w:rsid w:val="1A02783C"/>
    <w:rsid w:val="1A188C71"/>
    <w:rsid w:val="1A1D46BE"/>
    <w:rsid w:val="1A25B19C"/>
    <w:rsid w:val="1A314E41"/>
    <w:rsid w:val="1A445355"/>
    <w:rsid w:val="1A54EDB9"/>
    <w:rsid w:val="1A6A828A"/>
    <w:rsid w:val="1A706E28"/>
    <w:rsid w:val="1A8AEBA8"/>
    <w:rsid w:val="1A97178C"/>
    <w:rsid w:val="1ACF7454"/>
    <w:rsid w:val="1ADDCB0D"/>
    <w:rsid w:val="1AE10540"/>
    <w:rsid w:val="1AED0223"/>
    <w:rsid w:val="1AF1CF64"/>
    <w:rsid w:val="1AF4261F"/>
    <w:rsid w:val="1B300BE7"/>
    <w:rsid w:val="1B653584"/>
    <w:rsid w:val="1B7F6994"/>
    <w:rsid w:val="1B8A3D3B"/>
    <w:rsid w:val="1B9A214B"/>
    <w:rsid w:val="1BAD7ECF"/>
    <w:rsid w:val="1BB6AC64"/>
    <w:rsid w:val="1BB9DAE7"/>
    <w:rsid w:val="1BBF0C64"/>
    <w:rsid w:val="1BC38BFE"/>
    <w:rsid w:val="1BC55A9D"/>
    <w:rsid w:val="1BD877F3"/>
    <w:rsid w:val="1BE754C3"/>
    <w:rsid w:val="1BFD30AC"/>
    <w:rsid w:val="1BFE36B3"/>
    <w:rsid w:val="1BFF3564"/>
    <w:rsid w:val="1C079B86"/>
    <w:rsid w:val="1C0FBCD9"/>
    <w:rsid w:val="1C268572"/>
    <w:rsid w:val="1C2E689D"/>
    <w:rsid w:val="1C5AE9B3"/>
    <w:rsid w:val="1C6C071C"/>
    <w:rsid w:val="1C71E29F"/>
    <w:rsid w:val="1C80EA0C"/>
    <w:rsid w:val="1C8336B4"/>
    <w:rsid w:val="1CABD253"/>
    <w:rsid w:val="1CB965B5"/>
    <w:rsid w:val="1CC7A10E"/>
    <w:rsid w:val="1CE3DE98"/>
    <w:rsid w:val="1CF1DD60"/>
    <w:rsid w:val="1CF7AC8A"/>
    <w:rsid w:val="1D14E3C1"/>
    <w:rsid w:val="1D18A41B"/>
    <w:rsid w:val="1D1C7F6F"/>
    <w:rsid w:val="1D278D6B"/>
    <w:rsid w:val="1D605BC4"/>
    <w:rsid w:val="1D61ADAB"/>
    <w:rsid w:val="1D7ED911"/>
    <w:rsid w:val="1D7F6EC0"/>
    <w:rsid w:val="1D80F70B"/>
    <w:rsid w:val="1D8222E0"/>
    <w:rsid w:val="1D937E19"/>
    <w:rsid w:val="1DA2F19B"/>
    <w:rsid w:val="1DB88B2F"/>
    <w:rsid w:val="1DCB41E5"/>
    <w:rsid w:val="1DD4520E"/>
    <w:rsid w:val="1DDCC6EE"/>
    <w:rsid w:val="1DE02AD7"/>
    <w:rsid w:val="1E16114F"/>
    <w:rsid w:val="1E425402"/>
    <w:rsid w:val="1E47CF09"/>
    <w:rsid w:val="1E4B8F93"/>
    <w:rsid w:val="1E66030F"/>
    <w:rsid w:val="1E7B4C3B"/>
    <w:rsid w:val="1E8E6D08"/>
    <w:rsid w:val="1E923EDF"/>
    <w:rsid w:val="1EB8B8E7"/>
    <w:rsid w:val="1EC69894"/>
    <w:rsid w:val="1ECFAFBF"/>
    <w:rsid w:val="1EDBBEC8"/>
    <w:rsid w:val="1EE322FD"/>
    <w:rsid w:val="1F16C30D"/>
    <w:rsid w:val="1F237536"/>
    <w:rsid w:val="1F3D8308"/>
    <w:rsid w:val="1F42A99C"/>
    <w:rsid w:val="1F44610F"/>
    <w:rsid w:val="1F524A11"/>
    <w:rsid w:val="1F601B09"/>
    <w:rsid w:val="1F68F514"/>
    <w:rsid w:val="1F8CE2A8"/>
    <w:rsid w:val="1F94A072"/>
    <w:rsid w:val="1FA07AC6"/>
    <w:rsid w:val="1FA4A23E"/>
    <w:rsid w:val="1FC3C227"/>
    <w:rsid w:val="1FD9BD30"/>
    <w:rsid w:val="1FE7A5D5"/>
    <w:rsid w:val="1FED7204"/>
    <w:rsid w:val="1FF59112"/>
    <w:rsid w:val="200FA0E4"/>
    <w:rsid w:val="2028DF25"/>
    <w:rsid w:val="204DB325"/>
    <w:rsid w:val="204F3C22"/>
    <w:rsid w:val="20553E31"/>
    <w:rsid w:val="2058C3A0"/>
    <w:rsid w:val="205C73A7"/>
    <w:rsid w:val="20764E65"/>
    <w:rsid w:val="2080B698"/>
    <w:rsid w:val="2088123D"/>
    <w:rsid w:val="208DD563"/>
    <w:rsid w:val="2093DF40"/>
    <w:rsid w:val="20ABB098"/>
    <w:rsid w:val="20ADCE21"/>
    <w:rsid w:val="20C74B5C"/>
    <w:rsid w:val="20DB6A8A"/>
    <w:rsid w:val="20FD6F67"/>
    <w:rsid w:val="210A96FE"/>
    <w:rsid w:val="21126A5D"/>
    <w:rsid w:val="2126B895"/>
    <w:rsid w:val="21298D0A"/>
    <w:rsid w:val="212FEEB3"/>
    <w:rsid w:val="21420473"/>
    <w:rsid w:val="215C0147"/>
    <w:rsid w:val="21753334"/>
    <w:rsid w:val="21844A7D"/>
    <w:rsid w:val="21A2493F"/>
    <w:rsid w:val="21A27CF8"/>
    <w:rsid w:val="21BD4911"/>
    <w:rsid w:val="21BD6758"/>
    <w:rsid w:val="21BE6623"/>
    <w:rsid w:val="21C09C9D"/>
    <w:rsid w:val="21C0BF0B"/>
    <w:rsid w:val="21C15AFD"/>
    <w:rsid w:val="21C554C5"/>
    <w:rsid w:val="21EF963A"/>
    <w:rsid w:val="21FE7FD3"/>
    <w:rsid w:val="22028A02"/>
    <w:rsid w:val="22073CA2"/>
    <w:rsid w:val="220CB20C"/>
    <w:rsid w:val="221E9AD0"/>
    <w:rsid w:val="2299B144"/>
    <w:rsid w:val="22A737A5"/>
    <w:rsid w:val="22AA9102"/>
    <w:rsid w:val="22D6C099"/>
    <w:rsid w:val="22DE87DA"/>
    <w:rsid w:val="22DF4592"/>
    <w:rsid w:val="22E64B76"/>
    <w:rsid w:val="22F747D2"/>
    <w:rsid w:val="23033F17"/>
    <w:rsid w:val="230613CB"/>
    <w:rsid w:val="2306A4F4"/>
    <w:rsid w:val="23140AF9"/>
    <w:rsid w:val="231599DC"/>
    <w:rsid w:val="2321E2E1"/>
    <w:rsid w:val="2327B16A"/>
    <w:rsid w:val="232BD12A"/>
    <w:rsid w:val="233602C6"/>
    <w:rsid w:val="233F25D1"/>
    <w:rsid w:val="235ADF2B"/>
    <w:rsid w:val="23717A00"/>
    <w:rsid w:val="2374C7E5"/>
    <w:rsid w:val="237ECD32"/>
    <w:rsid w:val="2393365F"/>
    <w:rsid w:val="239391FE"/>
    <w:rsid w:val="239F01DE"/>
    <w:rsid w:val="23A9F102"/>
    <w:rsid w:val="23DB2477"/>
    <w:rsid w:val="23E5191D"/>
    <w:rsid w:val="23E95320"/>
    <w:rsid w:val="23F505B2"/>
    <w:rsid w:val="23F65E8B"/>
    <w:rsid w:val="23FC44BB"/>
    <w:rsid w:val="23FF66C5"/>
    <w:rsid w:val="23FF916F"/>
    <w:rsid w:val="2402E11F"/>
    <w:rsid w:val="240E63F5"/>
    <w:rsid w:val="24215084"/>
    <w:rsid w:val="242ECD8E"/>
    <w:rsid w:val="24309BB0"/>
    <w:rsid w:val="24337FAF"/>
    <w:rsid w:val="24464069"/>
    <w:rsid w:val="247DC133"/>
    <w:rsid w:val="2485696D"/>
    <w:rsid w:val="2485B519"/>
    <w:rsid w:val="2485CF94"/>
    <w:rsid w:val="248DCD9F"/>
    <w:rsid w:val="24A195DE"/>
    <w:rsid w:val="24AC7794"/>
    <w:rsid w:val="24E42FB3"/>
    <w:rsid w:val="24F85E0C"/>
    <w:rsid w:val="2516C6E1"/>
    <w:rsid w:val="25379A5F"/>
    <w:rsid w:val="25455FD7"/>
    <w:rsid w:val="254A0EB8"/>
    <w:rsid w:val="255B7748"/>
    <w:rsid w:val="2566C823"/>
    <w:rsid w:val="256DCB4B"/>
    <w:rsid w:val="25960359"/>
    <w:rsid w:val="25A25B04"/>
    <w:rsid w:val="25A40556"/>
    <w:rsid w:val="25C6594A"/>
    <w:rsid w:val="25F08E4C"/>
    <w:rsid w:val="25FC2DD2"/>
    <w:rsid w:val="25FE20FC"/>
    <w:rsid w:val="26030423"/>
    <w:rsid w:val="26143478"/>
    <w:rsid w:val="2614954F"/>
    <w:rsid w:val="2639F334"/>
    <w:rsid w:val="2651DF7F"/>
    <w:rsid w:val="2670D215"/>
    <w:rsid w:val="26713035"/>
    <w:rsid w:val="26A4F95E"/>
    <w:rsid w:val="26BB5C0E"/>
    <w:rsid w:val="26D60D13"/>
    <w:rsid w:val="26E14738"/>
    <w:rsid w:val="27046C2A"/>
    <w:rsid w:val="27081CEA"/>
    <w:rsid w:val="270E53F0"/>
    <w:rsid w:val="2711C35A"/>
    <w:rsid w:val="27196010"/>
    <w:rsid w:val="27266B88"/>
    <w:rsid w:val="274E7B4A"/>
    <w:rsid w:val="27536688"/>
    <w:rsid w:val="27793C5C"/>
    <w:rsid w:val="277ABD34"/>
    <w:rsid w:val="27B346EB"/>
    <w:rsid w:val="27BC3257"/>
    <w:rsid w:val="27BF3F5F"/>
    <w:rsid w:val="27C326A4"/>
    <w:rsid w:val="27D20CF6"/>
    <w:rsid w:val="27DB70A7"/>
    <w:rsid w:val="27DCB6BA"/>
    <w:rsid w:val="27E44DA3"/>
    <w:rsid w:val="280C9FE8"/>
    <w:rsid w:val="280F4B8F"/>
    <w:rsid w:val="281463B9"/>
    <w:rsid w:val="281CAE1C"/>
    <w:rsid w:val="281DA609"/>
    <w:rsid w:val="282EBC79"/>
    <w:rsid w:val="282F09AC"/>
    <w:rsid w:val="2832AAEF"/>
    <w:rsid w:val="284EA465"/>
    <w:rsid w:val="28527DC1"/>
    <w:rsid w:val="2895D6F1"/>
    <w:rsid w:val="289DD34B"/>
    <w:rsid w:val="28BD3D8B"/>
    <w:rsid w:val="28BEB36C"/>
    <w:rsid w:val="28C4C3BC"/>
    <w:rsid w:val="28CD5CF4"/>
    <w:rsid w:val="28D0EC6A"/>
    <w:rsid w:val="28D3D229"/>
    <w:rsid w:val="28DD270A"/>
    <w:rsid w:val="28F062C5"/>
    <w:rsid w:val="2907ADCF"/>
    <w:rsid w:val="2909BD4F"/>
    <w:rsid w:val="2909D79A"/>
    <w:rsid w:val="290D1D84"/>
    <w:rsid w:val="29260160"/>
    <w:rsid w:val="29279731"/>
    <w:rsid w:val="29786EF1"/>
    <w:rsid w:val="297A03D9"/>
    <w:rsid w:val="2984304E"/>
    <w:rsid w:val="2988BE17"/>
    <w:rsid w:val="299550C2"/>
    <w:rsid w:val="29A13141"/>
    <w:rsid w:val="29C7D6E7"/>
    <w:rsid w:val="29DB36BF"/>
    <w:rsid w:val="29E634E6"/>
    <w:rsid w:val="29F1F3EB"/>
    <w:rsid w:val="29F95A75"/>
    <w:rsid w:val="2A0190EB"/>
    <w:rsid w:val="2A01E634"/>
    <w:rsid w:val="2A02DC03"/>
    <w:rsid w:val="2A10B062"/>
    <w:rsid w:val="2A1B0871"/>
    <w:rsid w:val="2A1EDA4E"/>
    <w:rsid w:val="2A25E728"/>
    <w:rsid w:val="2A4A7B82"/>
    <w:rsid w:val="2A4B055C"/>
    <w:rsid w:val="2A6FA014"/>
    <w:rsid w:val="2A753BC4"/>
    <w:rsid w:val="2A7A4E12"/>
    <w:rsid w:val="2A7B8F54"/>
    <w:rsid w:val="2A9095B1"/>
    <w:rsid w:val="2A912BFC"/>
    <w:rsid w:val="2AA5F192"/>
    <w:rsid w:val="2AAD7E97"/>
    <w:rsid w:val="2AB53A6E"/>
    <w:rsid w:val="2AD486BC"/>
    <w:rsid w:val="2ADF7487"/>
    <w:rsid w:val="2AEB7683"/>
    <w:rsid w:val="2AF11EA3"/>
    <w:rsid w:val="2B1F6E70"/>
    <w:rsid w:val="2B392A73"/>
    <w:rsid w:val="2B497BB2"/>
    <w:rsid w:val="2B604D39"/>
    <w:rsid w:val="2B68C346"/>
    <w:rsid w:val="2B70E1F9"/>
    <w:rsid w:val="2B86C684"/>
    <w:rsid w:val="2B9404AB"/>
    <w:rsid w:val="2B998FDE"/>
    <w:rsid w:val="2B9E024A"/>
    <w:rsid w:val="2BA8A017"/>
    <w:rsid w:val="2BAC6493"/>
    <w:rsid w:val="2BAE14D5"/>
    <w:rsid w:val="2BEF967B"/>
    <w:rsid w:val="2C01189D"/>
    <w:rsid w:val="2C19BB1A"/>
    <w:rsid w:val="2C3162DE"/>
    <w:rsid w:val="2C31EE37"/>
    <w:rsid w:val="2C35ADF9"/>
    <w:rsid w:val="2C456FAF"/>
    <w:rsid w:val="2C484125"/>
    <w:rsid w:val="2C7E485A"/>
    <w:rsid w:val="2C87D878"/>
    <w:rsid w:val="2C909035"/>
    <w:rsid w:val="2CB137ED"/>
    <w:rsid w:val="2CB9D04A"/>
    <w:rsid w:val="2CD77065"/>
    <w:rsid w:val="2CE9A4C1"/>
    <w:rsid w:val="2CF45C48"/>
    <w:rsid w:val="2CFA6C1A"/>
    <w:rsid w:val="2D298B6E"/>
    <w:rsid w:val="2D3A32E7"/>
    <w:rsid w:val="2D3EF415"/>
    <w:rsid w:val="2D4C7B7C"/>
    <w:rsid w:val="2D4F5B25"/>
    <w:rsid w:val="2D543CA2"/>
    <w:rsid w:val="2D67F338"/>
    <w:rsid w:val="2D69A93A"/>
    <w:rsid w:val="2D6FB7D8"/>
    <w:rsid w:val="2D781FDF"/>
    <w:rsid w:val="2D787ED5"/>
    <w:rsid w:val="2D7C9396"/>
    <w:rsid w:val="2D86068B"/>
    <w:rsid w:val="2D866218"/>
    <w:rsid w:val="2D9ECB34"/>
    <w:rsid w:val="2DAAC933"/>
    <w:rsid w:val="2DCD3816"/>
    <w:rsid w:val="2DF320E8"/>
    <w:rsid w:val="2E1A33EC"/>
    <w:rsid w:val="2E1B3F24"/>
    <w:rsid w:val="2E24E6DE"/>
    <w:rsid w:val="2E3ECC43"/>
    <w:rsid w:val="2E51DA89"/>
    <w:rsid w:val="2E5BD3F5"/>
    <w:rsid w:val="2E619971"/>
    <w:rsid w:val="2EB63E9C"/>
    <w:rsid w:val="2EC0E53C"/>
    <w:rsid w:val="2ED6703E"/>
    <w:rsid w:val="2EE0810C"/>
    <w:rsid w:val="2EFD8CB1"/>
    <w:rsid w:val="2F0CC885"/>
    <w:rsid w:val="2F143463"/>
    <w:rsid w:val="2F34527D"/>
    <w:rsid w:val="2F7C3355"/>
    <w:rsid w:val="2F81ACB9"/>
    <w:rsid w:val="2F86FEFF"/>
    <w:rsid w:val="2F870C43"/>
    <w:rsid w:val="2FAE51E9"/>
    <w:rsid w:val="2FCF4393"/>
    <w:rsid w:val="2FE67637"/>
    <w:rsid w:val="3027FC8B"/>
    <w:rsid w:val="303CB030"/>
    <w:rsid w:val="303F5921"/>
    <w:rsid w:val="304307FC"/>
    <w:rsid w:val="306B7810"/>
    <w:rsid w:val="306D34DE"/>
    <w:rsid w:val="3075E709"/>
    <w:rsid w:val="30761C37"/>
    <w:rsid w:val="308CB376"/>
    <w:rsid w:val="30A7DBE8"/>
    <w:rsid w:val="30AAFBA7"/>
    <w:rsid w:val="30B3128C"/>
    <w:rsid w:val="30B89D7F"/>
    <w:rsid w:val="30CF24BF"/>
    <w:rsid w:val="30D266F3"/>
    <w:rsid w:val="30DF12BA"/>
    <w:rsid w:val="30E1D409"/>
    <w:rsid w:val="30E50DE3"/>
    <w:rsid w:val="3101814E"/>
    <w:rsid w:val="312C3FA8"/>
    <w:rsid w:val="31544721"/>
    <w:rsid w:val="315ACD32"/>
    <w:rsid w:val="3169E83D"/>
    <w:rsid w:val="316BA28F"/>
    <w:rsid w:val="31BDE5DA"/>
    <w:rsid w:val="31C02F90"/>
    <w:rsid w:val="31CFFDBB"/>
    <w:rsid w:val="31DC0750"/>
    <w:rsid w:val="31ECA5A0"/>
    <w:rsid w:val="31EF8728"/>
    <w:rsid w:val="31F5B32D"/>
    <w:rsid w:val="31FA2621"/>
    <w:rsid w:val="32069F7A"/>
    <w:rsid w:val="320E68AD"/>
    <w:rsid w:val="32142D70"/>
    <w:rsid w:val="32225FE7"/>
    <w:rsid w:val="322C1C81"/>
    <w:rsid w:val="323512DE"/>
    <w:rsid w:val="324BA1B0"/>
    <w:rsid w:val="3271FE1B"/>
    <w:rsid w:val="328B1AD2"/>
    <w:rsid w:val="32A02B5C"/>
    <w:rsid w:val="32A8801B"/>
    <w:rsid w:val="32B152C1"/>
    <w:rsid w:val="32B589E3"/>
    <w:rsid w:val="32D042D3"/>
    <w:rsid w:val="32D6D4EB"/>
    <w:rsid w:val="32F01D6C"/>
    <w:rsid w:val="32FDAFED"/>
    <w:rsid w:val="3305445D"/>
    <w:rsid w:val="330DFC2A"/>
    <w:rsid w:val="331B8EF0"/>
    <w:rsid w:val="331C3A0C"/>
    <w:rsid w:val="3332FFA4"/>
    <w:rsid w:val="334D5777"/>
    <w:rsid w:val="33509EDE"/>
    <w:rsid w:val="33543077"/>
    <w:rsid w:val="335501AE"/>
    <w:rsid w:val="335927B2"/>
    <w:rsid w:val="337566CB"/>
    <w:rsid w:val="338343EF"/>
    <w:rsid w:val="3385E879"/>
    <w:rsid w:val="3390A5FC"/>
    <w:rsid w:val="33A65EC5"/>
    <w:rsid w:val="33A66746"/>
    <w:rsid w:val="33BAAECD"/>
    <w:rsid w:val="33C91334"/>
    <w:rsid w:val="33CDF3FD"/>
    <w:rsid w:val="3401CF8D"/>
    <w:rsid w:val="34117C49"/>
    <w:rsid w:val="3414F3DF"/>
    <w:rsid w:val="34168216"/>
    <w:rsid w:val="3424DD48"/>
    <w:rsid w:val="343F09D2"/>
    <w:rsid w:val="345E514C"/>
    <w:rsid w:val="346937C9"/>
    <w:rsid w:val="346C44E4"/>
    <w:rsid w:val="346D5911"/>
    <w:rsid w:val="34898B56"/>
    <w:rsid w:val="348B5A05"/>
    <w:rsid w:val="348B6AF9"/>
    <w:rsid w:val="349C708C"/>
    <w:rsid w:val="349FBF24"/>
    <w:rsid w:val="34FF8240"/>
    <w:rsid w:val="35092AC9"/>
    <w:rsid w:val="35100518"/>
    <w:rsid w:val="3512E126"/>
    <w:rsid w:val="3515DEF1"/>
    <w:rsid w:val="3547B8CD"/>
    <w:rsid w:val="356A8518"/>
    <w:rsid w:val="359720AF"/>
    <w:rsid w:val="35A661CA"/>
    <w:rsid w:val="35AD5D1E"/>
    <w:rsid w:val="35C384B0"/>
    <w:rsid w:val="35D54A49"/>
    <w:rsid w:val="35F6083B"/>
    <w:rsid w:val="36090AF6"/>
    <w:rsid w:val="361B3746"/>
    <w:rsid w:val="3625517D"/>
    <w:rsid w:val="362DBCBD"/>
    <w:rsid w:val="3633356B"/>
    <w:rsid w:val="36793930"/>
    <w:rsid w:val="36859EB7"/>
    <w:rsid w:val="368B2084"/>
    <w:rsid w:val="368F0D78"/>
    <w:rsid w:val="368F6B3B"/>
    <w:rsid w:val="369839F4"/>
    <w:rsid w:val="36A574E8"/>
    <w:rsid w:val="36ABB376"/>
    <w:rsid w:val="36C82D73"/>
    <w:rsid w:val="36C9D9E4"/>
    <w:rsid w:val="36D42E7D"/>
    <w:rsid w:val="36D463E0"/>
    <w:rsid w:val="36DAA4D3"/>
    <w:rsid w:val="36E4254C"/>
    <w:rsid w:val="36F5AD93"/>
    <w:rsid w:val="36F9FDD9"/>
    <w:rsid w:val="36FB9360"/>
    <w:rsid w:val="37042A9F"/>
    <w:rsid w:val="373E6325"/>
    <w:rsid w:val="375EFCD3"/>
    <w:rsid w:val="37645062"/>
    <w:rsid w:val="37AC2564"/>
    <w:rsid w:val="37B2D1D0"/>
    <w:rsid w:val="37BB61C6"/>
    <w:rsid w:val="37C67E31"/>
    <w:rsid w:val="380579DF"/>
    <w:rsid w:val="380C6110"/>
    <w:rsid w:val="38130B93"/>
    <w:rsid w:val="3813BFF5"/>
    <w:rsid w:val="38432BA8"/>
    <w:rsid w:val="384CE403"/>
    <w:rsid w:val="3859F526"/>
    <w:rsid w:val="385F8816"/>
    <w:rsid w:val="386A8F57"/>
    <w:rsid w:val="3874BA18"/>
    <w:rsid w:val="387F2588"/>
    <w:rsid w:val="389AEEFC"/>
    <w:rsid w:val="38A26247"/>
    <w:rsid w:val="38A56F7D"/>
    <w:rsid w:val="38C1E077"/>
    <w:rsid w:val="38F2DB50"/>
    <w:rsid w:val="3901ACA7"/>
    <w:rsid w:val="390412FC"/>
    <w:rsid w:val="3905187D"/>
    <w:rsid w:val="391C70A9"/>
    <w:rsid w:val="39237E03"/>
    <w:rsid w:val="392A81F1"/>
    <w:rsid w:val="39386B92"/>
    <w:rsid w:val="39511831"/>
    <w:rsid w:val="395568ED"/>
    <w:rsid w:val="39630EAE"/>
    <w:rsid w:val="39653DA5"/>
    <w:rsid w:val="3972855C"/>
    <w:rsid w:val="398B55CE"/>
    <w:rsid w:val="3997C708"/>
    <w:rsid w:val="399BD3C3"/>
    <w:rsid w:val="39AF8067"/>
    <w:rsid w:val="39BB3106"/>
    <w:rsid w:val="39C7AEB8"/>
    <w:rsid w:val="39E4C7F2"/>
    <w:rsid w:val="39E7CCC1"/>
    <w:rsid w:val="39F8817E"/>
    <w:rsid w:val="39FC94AA"/>
    <w:rsid w:val="3A03C1BC"/>
    <w:rsid w:val="3A0E9BEC"/>
    <w:rsid w:val="3A1053A9"/>
    <w:rsid w:val="3A22FB15"/>
    <w:rsid w:val="3A241532"/>
    <w:rsid w:val="3A25CB6F"/>
    <w:rsid w:val="3A2ED28B"/>
    <w:rsid w:val="3A51C176"/>
    <w:rsid w:val="3A597888"/>
    <w:rsid w:val="3A5CA2D7"/>
    <w:rsid w:val="3A6B0108"/>
    <w:rsid w:val="3A6B8D5A"/>
    <w:rsid w:val="3A990376"/>
    <w:rsid w:val="3AA7AD3F"/>
    <w:rsid w:val="3AB6126E"/>
    <w:rsid w:val="3AC24653"/>
    <w:rsid w:val="3ACAC29B"/>
    <w:rsid w:val="3AD4D6C0"/>
    <w:rsid w:val="3AE292DE"/>
    <w:rsid w:val="3AF86641"/>
    <w:rsid w:val="3AFC9510"/>
    <w:rsid w:val="3B022E6C"/>
    <w:rsid w:val="3B0A82F8"/>
    <w:rsid w:val="3B3AA0FA"/>
    <w:rsid w:val="3B48B9D0"/>
    <w:rsid w:val="3B4EB73A"/>
    <w:rsid w:val="3B5CBC6C"/>
    <w:rsid w:val="3B86BDF0"/>
    <w:rsid w:val="3B9475B6"/>
    <w:rsid w:val="3BA65578"/>
    <w:rsid w:val="3BD3CA35"/>
    <w:rsid w:val="3BEED6FA"/>
    <w:rsid w:val="3BFA364A"/>
    <w:rsid w:val="3C017216"/>
    <w:rsid w:val="3C0591E2"/>
    <w:rsid w:val="3C06E08C"/>
    <w:rsid w:val="3C10E905"/>
    <w:rsid w:val="3C34A66A"/>
    <w:rsid w:val="3C3E537F"/>
    <w:rsid w:val="3C436EDB"/>
    <w:rsid w:val="3C44EA56"/>
    <w:rsid w:val="3C484A18"/>
    <w:rsid w:val="3C5B926D"/>
    <w:rsid w:val="3C5FDA04"/>
    <w:rsid w:val="3C645FF0"/>
    <w:rsid w:val="3C66FF4A"/>
    <w:rsid w:val="3C6AF712"/>
    <w:rsid w:val="3C719D07"/>
    <w:rsid w:val="3C7AAE9D"/>
    <w:rsid w:val="3C91BC66"/>
    <w:rsid w:val="3CC375F4"/>
    <w:rsid w:val="3CC59178"/>
    <w:rsid w:val="3CCA4B24"/>
    <w:rsid w:val="3CD65DC1"/>
    <w:rsid w:val="3CD9AD99"/>
    <w:rsid w:val="3CE58933"/>
    <w:rsid w:val="3CF35A37"/>
    <w:rsid w:val="3CF9BD21"/>
    <w:rsid w:val="3D06AA5E"/>
    <w:rsid w:val="3D0761FD"/>
    <w:rsid w:val="3D096B67"/>
    <w:rsid w:val="3D191B45"/>
    <w:rsid w:val="3D1DFDE6"/>
    <w:rsid w:val="3D2D9DA2"/>
    <w:rsid w:val="3D41F31E"/>
    <w:rsid w:val="3D46677C"/>
    <w:rsid w:val="3D85516E"/>
    <w:rsid w:val="3D8BC60D"/>
    <w:rsid w:val="3D92F3F3"/>
    <w:rsid w:val="3D9A1B08"/>
    <w:rsid w:val="3DAAB596"/>
    <w:rsid w:val="3DC7C168"/>
    <w:rsid w:val="3DD50789"/>
    <w:rsid w:val="3DDE2006"/>
    <w:rsid w:val="3DF40915"/>
    <w:rsid w:val="3DF68777"/>
    <w:rsid w:val="3E1241D5"/>
    <w:rsid w:val="3E2E2078"/>
    <w:rsid w:val="3E3EDE9E"/>
    <w:rsid w:val="3E4ADB35"/>
    <w:rsid w:val="3E5042FB"/>
    <w:rsid w:val="3E572158"/>
    <w:rsid w:val="3E8A6DBA"/>
    <w:rsid w:val="3EA5D16B"/>
    <w:rsid w:val="3EB686B5"/>
    <w:rsid w:val="3EC572CA"/>
    <w:rsid w:val="3EDEC78D"/>
    <w:rsid w:val="3EEC0B50"/>
    <w:rsid w:val="3F139143"/>
    <w:rsid w:val="3F20BDAF"/>
    <w:rsid w:val="3F2CDAEA"/>
    <w:rsid w:val="3F3218DD"/>
    <w:rsid w:val="3F402ECE"/>
    <w:rsid w:val="3F6CA395"/>
    <w:rsid w:val="3F71DE55"/>
    <w:rsid w:val="3F73E391"/>
    <w:rsid w:val="3F78BFDC"/>
    <w:rsid w:val="3F83C9A1"/>
    <w:rsid w:val="3F8B5F8D"/>
    <w:rsid w:val="3FA36BCF"/>
    <w:rsid w:val="3FA3D087"/>
    <w:rsid w:val="3FB36F2C"/>
    <w:rsid w:val="3FB61462"/>
    <w:rsid w:val="3FD50596"/>
    <w:rsid w:val="3FE50C43"/>
    <w:rsid w:val="3FE64C89"/>
    <w:rsid w:val="3FF48328"/>
    <w:rsid w:val="40090C06"/>
    <w:rsid w:val="402451BA"/>
    <w:rsid w:val="402B54F1"/>
    <w:rsid w:val="4050002D"/>
    <w:rsid w:val="40B53EC8"/>
    <w:rsid w:val="40B8840C"/>
    <w:rsid w:val="40BEBDE8"/>
    <w:rsid w:val="40BFDF96"/>
    <w:rsid w:val="40DF3449"/>
    <w:rsid w:val="40F1D932"/>
    <w:rsid w:val="40F4A274"/>
    <w:rsid w:val="411869CD"/>
    <w:rsid w:val="411BB85A"/>
    <w:rsid w:val="41293EDB"/>
    <w:rsid w:val="4157BF5D"/>
    <w:rsid w:val="416C9B93"/>
    <w:rsid w:val="41846093"/>
    <w:rsid w:val="418AEF36"/>
    <w:rsid w:val="41A99067"/>
    <w:rsid w:val="41B85277"/>
    <w:rsid w:val="41B95BC7"/>
    <w:rsid w:val="41C1C82E"/>
    <w:rsid w:val="41EB1AC1"/>
    <w:rsid w:val="420B0507"/>
    <w:rsid w:val="4234917C"/>
    <w:rsid w:val="424C1188"/>
    <w:rsid w:val="4254D68A"/>
    <w:rsid w:val="4284F1CD"/>
    <w:rsid w:val="4287CCA4"/>
    <w:rsid w:val="429069FD"/>
    <w:rsid w:val="42BE34FF"/>
    <w:rsid w:val="42CA2258"/>
    <w:rsid w:val="42D226A0"/>
    <w:rsid w:val="42D433D1"/>
    <w:rsid w:val="42FBFFE4"/>
    <w:rsid w:val="431C2436"/>
    <w:rsid w:val="432610BC"/>
    <w:rsid w:val="439EA4D0"/>
    <w:rsid w:val="43DE64B1"/>
    <w:rsid w:val="43EDCF89"/>
    <w:rsid w:val="445D76C1"/>
    <w:rsid w:val="4469A1A2"/>
    <w:rsid w:val="4477C877"/>
    <w:rsid w:val="447D3340"/>
    <w:rsid w:val="4483D61B"/>
    <w:rsid w:val="44886199"/>
    <w:rsid w:val="448CF4DF"/>
    <w:rsid w:val="44B5E5A0"/>
    <w:rsid w:val="44CAA9CD"/>
    <w:rsid w:val="44DACFD1"/>
    <w:rsid w:val="44ECFFB3"/>
    <w:rsid w:val="44EDFC85"/>
    <w:rsid w:val="453CDEE8"/>
    <w:rsid w:val="454E1C78"/>
    <w:rsid w:val="4566C47C"/>
    <w:rsid w:val="45753D7D"/>
    <w:rsid w:val="4594C974"/>
    <w:rsid w:val="45E1AA6C"/>
    <w:rsid w:val="45EAA8B5"/>
    <w:rsid w:val="45EE3FB8"/>
    <w:rsid w:val="45F5DC10"/>
    <w:rsid w:val="45F8B413"/>
    <w:rsid w:val="460F3D95"/>
    <w:rsid w:val="461238F6"/>
    <w:rsid w:val="461E93D0"/>
    <w:rsid w:val="46298566"/>
    <w:rsid w:val="463DDD8F"/>
    <w:rsid w:val="4646FFAA"/>
    <w:rsid w:val="46577680"/>
    <w:rsid w:val="4662946E"/>
    <w:rsid w:val="4667583A"/>
    <w:rsid w:val="4676E94F"/>
    <w:rsid w:val="4681BAAC"/>
    <w:rsid w:val="468AADE7"/>
    <w:rsid w:val="469257D4"/>
    <w:rsid w:val="469729A1"/>
    <w:rsid w:val="46A3F49C"/>
    <w:rsid w:val="46BAFED2"/>
    <w:rsid w:val="46BB4346"/>
    <w:rsid w:val="46D309BC"/>
    <w:rsid w:val="4712C7FA"/>
    <w:rsid w:val="472149CC"/>
    <w:rsid w:val="47362F4A"/>
    <w:rsid w:val="475140F9"/>
    <w:rsid w:val="47813F3E"/>
    <w:rsid w:val="47832D11"/>
    <w:rsid w:val="47BF719F"/>
    <w:rsid w:val="47C6765D"/>
    <w:rsid w:val="47D38F87"/>
    <w:rsid w:val="47E05A25"/>
    <w:rsid w:val="47EE9912"/>
    <w:rsid w:val="47F1D4B1"/>
    <w:rsid w:val="47F925F7"/>
    <w:rsid w:val="4801E892"/>
    <w:rsid w:val="480231B7"/>
    <w:rsid w:val="4810390E"/>
    <w:rsid w:val="48109C5F"/>
    <w:rsid w:val="4816471B"/>
    <w:rsid w:val="481C3BE3"/>
    <w:rsid w:val="4820A942"/>
    <w:rsid w:val="485D5603"/>
    <w:rsid w:val="48A8368B"/>
    <w:rsid w:val="48B614BD"/>
    <w:rsid w:val="48B9BD57"/>
    <w:rsid w:val="48D2E777"/>
    <w:rsid w:val="48D384D4"/>
    <w:rsid w:val="48D3CE76"/>
    <w:rsid w:val="48EC892A"/>
    <w:rsid w:val="48F045CA"/>
    <w:rsid w:val="48FC1B70"/>
    <w:rsid w:val="49076F79"/>
    <w:rsid w:val="491ED555"/>
    <w:rsid w:val="49278347"/>
    <w:rsid w:val="492A0A6A"/>
    <w:rsid w:val="492C4AA5"/>
    <w:rsid w:val="4930E373"/>
    <w:rsid w:val="4935DD81"/>
    <w:rsid w:val="49542A92"/>
    <w:rsid w:val="49785433"/>
    <w:rsid w:val="497EA342"/>
    <w:rsid w:val="4986AD56"/>
    <w:rsid w:val="498936FC"/>
    <w:rsid w:val="498D834A"/>
    <w:rsid w:val="499B5FF8"/>
    <w:rsid w:val="49A2EF54"/>
    <w:rsid w:val="49BCCF88"/>
    <w:rsid w:val="49CC9834"/>
    <w:rsid w:val="49D40CDA"/>
    <w:rsid w:val="49D97CD2"/>
    <w:rsid w:val="49E72AA3"/>
    <w:rsid w:val="49E8C2C7"/>
    <w:rsid w:val="4A1B227A"/>
    <w:rsid w:val="4A2F61B4"/>
    <w:rsid w:val="4A304C3B"/>
    <w:rsid w:val="4A347BAE"/>
    <w:rsid w:val="4A573704"/>
    <w:rsid w:val="4A75555A"/>
    <w:rsid w:val="4A78AC15"/>
    <w:rsid w:val="4AB69BD0"/>
    <w:rsid w:val="4ABF655C"/>
    <w:rsid w:val="4AD573DC"/>
    <w:rsid w:val="4AD5CA0E"/>
    <w:rsid w:val="4AD60BFA"/>
    <w:rsid w:val="4AD7F3B3"/>
    <w:rsid w:val="4AE2E82B"/>
    <w:rsid w:val="4B0BE5CE"/>
    <w:rsid w:val="4B258D7E"/>
    <w:rsid w:val="4B38490E"/>
    <w:rsid w:val="4B468A9A"/>
    <w:rsid w:val="4B568591"/>
    <w:rsid w:val="4B661117"/>
    <w:rsid w:val="4B7607FE"/>
    <w:rsid w:val="4B90DA88"/>
    <w:rsid w:val="4B940D58"/>
    <w:rsid w:val="4B983852"/>
    <w:rsid w:val="4B99BE3D"/>
    <w:rsid w:val="4B9E181F"/>
    <w:rsid w:val="4BA9087A"/>
    <w:rsid w:val="4BB2E259"/>
    <w:rsid w:val="4BC8181B"/>
    <w:rsid w:val="4BD02648"/>
    <w:rsid w:val="4BD06B61"/>
    <w:rsid w:val="4BD5C889"/>
    <w:rsid w:val="4BEC2BA8"/>
    <w:rsid w:val="4BEFA917"/>
    <w:rsid w:val="4BF93BED"/>
    <w:rsid w:val="4BFF51EC"/>
    <w:rsid w:val="4C0025B9"/>
    <w:rsid w:val="4C1C7B32"/>
    <w:rsid w:val="4C1E7388"/>
    <w:rsid w:val="4C246300"/>
    <w:rsid w:val="4C421808"/>
    <w:rsid w:val="4C509E9B"/>
    <w:rsid w:val="4C6027EA"/>
    <w:rsid w:val="4C616108"/>
    <w:rsid w:val="4C706D3D"/>
    <w:rsid w:val="4C7A7CD1"/>
    <w:rsid w:val="4CAD90AC"/>
    <w:rsid w:val="4CC24132"/>
    <w:rsid w:val="4CD480C6"/>
    <w:rsid w:val="4CDAFFF4"/>
    <w:rsid w:val="4CEC936E"/>
    <w:rsid w:val="4D0E1F26"/>
    <w:rsid w:val="4D249D3B"/>
    <w:rsid w:val="4D386C8B"/>
    <w:rsid w:val="4D505EB5"/>
    <w:rsid w:val="4D562E4C"/>
    <w:rsid w:val="4D5FB9A2"/>
    <w:rsid w:val="4D64F827"/>
    <w:rsid w:val="4D7357D0"/>
    <w:rsid w:val="4D9DB7F9"/>
    <w:rsid w:val="4D9EC654"/>
    <w:rsid w:val="4DAA62D4"/>
    <w:rsid w:val="4DC7A55E"/>
    <w:rsid w:val="4DC8C069"/>
    <w:rsid w:val="4DE00A36"/>
    <w:rsid w:val="4DE0B59A"/>
    <w:rsid w:val="4DFE57EC"/>
    <w:rsid w:val="4E2982CC"/>
    <w:rsid w:val="4E29EB69"/>
    <w:rsid w:val="4E35E1BE"/>
    <w:rsid w:val="4E41B4D4"/>
    <w:rsid w:val="4E5C5A9A"/>
    <w:rsid w:val="4E738B85"/>
    <w:rsid w:val="4E98976C"/>
    <w:rsid w:val="4EC0F775"/>
    <w:rsid w:val="4EE0626E"/>
    <w:rsid w:val="4EE6F47C"/>
    <w:rsid w:val="4EE8DDB5"/>
    <w:rsid w:val="4EF6FC25"/>
    <w:rsid w:val="4F016547"/>
    <w:rsid w:val="4F065DDD"/>
    <w:rsid w:val="4F11114A"/>
    <w:rsid w:val="4F191471"/>
    <w:rsid w:val="4F237FDB"/>
    <w:rsid w:val="4F28BE64"/>
    <w:rsid w:val="4F3A8239"/>
    <w:rsid w:val="4F3B152A"/>
    <w:rsid w:val="4F442DC5"/>
    <w:rsid w:val="4F47B353"/>
    <w:rsid w:val="4F4F89D5"/>
    <w:rsid w:val="4F727C5B"/>
    <w:rsid w:val="4F795D5A"/>
    <w:rsid w:val="4F908E98"/>
    <w:rsid w:val="4F97C934"/>
    <w:rsid w:val="4F9914E1"/>
    <w:rsid w:val="4FA7D0C8"/>
    <w:rsid w:val="4FB4BA2E"/>
    <w:rsid w:val="4FB987BA"/>
    <w:rsid w:val="4FBD7072"/>
    <w:rsid w:val="4FC3FE48"/>
    <w:rsid w:val="4FDE5FC0"/>
    <w:rsid w:val="500288B9"/>
    <w:rsid w:val="5024613E"/>
    <w:rsid w:val="50379CBE"/>
    <w:rsid w:val="5042BAD5"/>
    <w:rsid w:val="5049AB77"/>
    <w:rsid w:val="504B47F1"/>
    <w:rsid w:val="506335F6"/>
    <w:rsid w:val="50661F4F"/>
    <w:rsid w:val="506F7C77"/>
    <w:rsid w:val="507090BF"/>
    <w:rsid w:val="50751A85"/>
    <w:rsid w:val="508580ED"/>
    <w:rsid w:val="508E218A"/>
    <w:rsid w:val="50919B86"/>
    <w:rsid w:val="50A814A2"/>
    <w:rsid w:val="50D8E3D9"/>
    <w:rsid w:val="50DB6232"/>
    <w:rsid w:val="50E3455A"/>
    <w:rsid w:val="50E42CBF"/>
    <w:rsid w:val="50EDBB3E"/>
    <w:rsid w:val="510AB1ED"/>
    <w:rsid w:val="511A0354"/>
    <w:rsid w:val="511B6294"/>
    <w:rsid w:val="51268637"/>
    <w:rsid w:val="512BB8E5"/>
    <w:rsid w:val="51384417"/>
    <w:rsid w:val="513FEB76"/>
    <w:rsid w:val="5141A7FF"/>
    <w:rsid w:val="5141DD57"/>
    <w:rsid w:val="5147058F"/>
    <w:rsid w:val="51861985"/>
    <w:rsid w:val="518DFA5E"/>
    <w:rsid w:val="51A151BC"/>
    <w:rsid w:val="51B567CE"/>
    <w:rsid w:val="51C66BF0"/>
    <w:rsid w:val="51F24432"/>
    <w:rsid w:val="520DB02A"/>
    <w:rsid w:val="521B967D"/>
    <w:rsid w:val="521D3811"/>
    <w:rsid w:val="521F5DA2"/>
    <w:rsid w:val="522C3DAE"/>
    <w:rsid w:val="522F7325"/>
    <w:rsid w:val="52461F74"/>
    <w:rsid w:val="525DFE88"/>
    <w:rsid w:val="52705BA0"/>
    <w:rsid w:val="5274C0B8"/>
    <w:rsid w:val="52968CC3"/>
    <w:rsid w:val="529742C2"/>
    <w:rsid w:val="529A7C6C"/>
    <w:rsid w:val="52A04727"/>
    <w:rsid w:val="52AA6576"/>
    <w:rsid w:val="52AA99D2"/>
    <w:rsid w:val="52D44800"/>
    <w:rsid w:val="52D994E2"/>
    <w:rsid w:val="53205AD5"/>
    <w:rsid w:val="53247246"/>
    <w:rsid w:val="53642930"/>
    <w:rsid w:val="53658C68"/>
    <w:rsid w:val="536F5964"/>
    <w:rsid w:val="5390726C"/>
    <w:rsid w:val="539CC214"/>
    <w:rsid w:val="53A51CF0"/>
    <w:rsid w:val="53D9B98A"/>
    <w:rsid w:val="53F20BDF"/>
    <w:rsid w:val="53F4F2B6"/>
    <w:rsid w:val="540F7910"/>
    <w:rsid w:val="54186605"/>
    <w:rsid w:val="541FBACF"/>
    <w:rsid w:val="54266E72"/>
    <w:rsid w:val="546BB120"/>
    <w:rsid w:val="5490061C"/>
    <w:rsid w:val="549517FA"/>
    <w:rsid w:val="54BB0DB4"/>
    <w:rsid w:val="54C2F154"/>
    <w:rsid w:val="54D169BA"/>
    <w:rsid w:val="54F16BE7"/>
    <w:rsid w:val="54FD4141"/>
    <w:rsid w:val="55041A85"/>
    <w:rsid w:val="5524E868"/>
    <w:rsid w:val="5547A3B3"/>
    <w:rsid w:val="556D0C0A"/>
    <w:rsid w:val="557D643B"/>
    <w:rsid w:val="557EC40D"/>
    <w:rsid w:val="55A0C775"/>
    <w:rsid w:val="55A6EBAE"/>
    <w:rsid w:val="55AE5CE7"/>
    <w:rsid w:val="55BEBD3F"/>
    <w:rsid w:val="55C37A7B"/>
    <w:rsid w:val="55C72F87"/>
    <w:rsid w:val="55D9CFCD"/>
    <w:rsid w:val="55E057BD"/>
    <w:rsid w:val="55E2C563"/>
    <w:rsid w:val="55F57E47"/>
    <w:rsid w:val="55F933CC"/>
    <w:rsid w:val="55FD4333"/>
    <w:rsid w:val="5610A0B4"/>
    <w:rsid w:val="562CF9F5"/>
    <w:rsid w:val="56624D38"/>
    <w:rsid w:val="5676514F"/>
    <w:rsid w:val="5678AC1D"/>
    <w:rsid w:val="567A4905"/>
    <w:rsid w:val="567ADACD"/>
    <w:rsid w:val="567F38E0"/>
    <w:rsid w:val="568C2540"/>
    <w:rsid w:val="56A61474"/>
    <w:rsid w:val="56A6FAD8"/>
    <w:rsid w:val="56D2FF1D"/>
    <w:rsid w:val="56E4B3D2"/>
    <w:rsid w:val="56EB3C14"/>
    <w:rsid w:val="56FE3061"/>
    <w:rsid w:val="5703BEF9"/>
    <w:rsid w:val="57074109"/>
    <w:rsid w:val="57182AA0"/>
    <w:rsid w:val="571E5D10"/>
    <w:rsid w:val="5733D7C0"/>
    <w:rsid w:val="57391FD9"/>
    <w:rsid w:val="5755113F"/>
    <w:rsid w:val="57624F2C"/>
    <w:rsid w:val="5774F8D2"/>
    <w:rsid w:val="5782A43F"/>
    <w:rsid w:val="5783ED4B"/>
    <w:rsid w:val="578EBEB6"/>
    <w:rsid w:val="57ABA5CA"/>
    <w:rsid w:val="57E573D6"/>
    <w:rsid w:val="57E74B65"/>
    <w:rsid w:val="57E8BEF1"/>
    <w:rsid w:val="58139B6C"/>
    <w:rsid w:val="58322288"/>
    <w:rsid w:val="584061D9"/>
    <w:rsid w:val="5844B2BA"/>
    <w:rsid w:val="58890EEC"/>
    <w:rsid w:val="5897D1F3"/>
    <w:rsid w:val="58AECAAE"/>
    <w:rsid w:val="58BDE0C7"/>
    <w:rsid w:val="58E55D9D"/>
    <w:rsid w:val="58E6C495"/>
    <w:rsid w:val="5901C5D5"/>
    <w:rsid w:val="59113782"/>
    <w:rsid w:val="59183ACE"/>
    <w:rsid w:val="59189DE3"/>
    <w:rsid w:val="591C43B3"/>
    <w:rsid w:val="5921E1CC"/>
    <w:rsid w:val="594E75C3"/>
    <w:rsid w:val="59590CCA"/>
    <w:rsid w:val="596C6051"/>
    <w:rsid w:val="597C3E37"/>
    <w:rsid w:val="597FC1C2"/>
    <w:rsid w:val="5992922E"/>
    <w:rsid w:val="59E48B6D"/>
    <w:rsid w:val="59E70BBC"/>
    <w:rsid w:val="59F7920C"/>
    <w:rsid w:val="5A013643"/>
    <w:rsid w:val="5A26432E"/>
    <w:rsid w:val="5A3ED6DA"/>
    <w:rsid w:val="5A4D3B91"/>
    <w:rsid w:val="5A53DA65"/>
    <w:rsid w:val="5A6F4C6A"/>
    <w:rsid w:val="5A847477"/>
    <w:rsid w:val="5A8A2EB0"/>
    <w:rsid w:val="5AA6AECC"/>
    <w:rsid w:val="5AAD21A1"/>
    <w:rsid w:val="5AAFCEA5"/>
    <w:rsid w:val="5ABB4CE8"/>
    <w:rsid w:val="5ABEF383"/>
    <w:rsid w:val="5AD4F24C"/>
    <w:rsid w:val="5ADFBCCF"/>
    <w:rsid w:val="5B08B1F3"/>
    <w:rsid w:val="5B10A352"/>
    <w:rsid w:val="5B14696F"/>
    <w:rsid w:val="5B27FA19"/>
    <w:rsid w:val="5B2816E8"/>
    <w:rsid w:val="5B522C36"/>
    <w:rsid w:val="5B598D1C"/>
    <w:rsid w:val="5B5D1932"/>
    <w:rsid w:val="5B67D85E"/>
    <w:rsid w:val="5B707725"/>
    <w:rsid w:val="5B7CFA10"/>
    <w:rsid w:val="5BAA66FA"/>
    <w:rsid w:val="5BADB3AB"/>
    <w:rsid w:val="5BB91A59"/>
    <w:rsid w:val="5BBAE3C3"/>
    <w:rsid w:val="5BC0B909"/>
    <w:rsid w:val="5BD30939"/>
    <w:rsid w:val="5BE4CF46"/>
    <w:rsid w:val="5C0E8607"/>
    <w:rsid w:val="5C0EE384"/>
    <w:rsid w:val="5C258A73"/>
    <w:rsid w:val="5C320540"/>
    <w:rsid w:val="5C36F523"/>
    <w:rsid w:val="5C39B113"/>
    <w:rsid w:val="5C3B0B71"/>
    <w:rsid w:val="5C613E2F"/>
    <w:rsid w:val="5C7110EA"/>
    <w:rsid w:val="5C905680"/>
    <w:rsid w:val="5C98E41F"/>
    <w:rsid w:val="5CB4A182"/>
    <w:rsid w:val="5CC37236"/>
    <w:rsid w:val="5CED8AD6"/>
    <w:rsid w:val="5CEF84A5"/>
    <w:rsid w:val="5D032A3A"/>
    <w:rsid w:val="5D0D283F"/>
    <w:rsid w:val="5D0E7A92"/>
    <w:rsid w:val="5D102174"/>
    <w:rsid w:val="5D151EA2"/>
    <w:rsid w:val="5D217142"/>
    <w:rsid w:val="5D337817"/>
    <w:rsid w:val="5D35625F"/>
    <w:rsid w:val="5D36CBCD"/>
    <w:rsid w:val="5D4B9221"/>
    <w:rsid w:val="5D4FA114"/>
    <w:rsid w:val="5D52B411"/>
    <w:rsid w:val="5D543095"/>
    <w:rsid w:val="5D6A5A53"/>
    <w:rsid w:val="5D84BDA5"/>
    <w:rsid w:val="5D8A5F67"/>
    <w:rsid w:val="5DADA08E"/>
    <w:rsid w:val="5DB4FA75"/>
    <w:rsid w:val="5DB855E3"/>
    <w:rsid w:val="5DBC9615"/>
    <w:rsid w:val="5DBEE597"/>
    <w:rsid w:val="5DC6BEDC"/>
    <w:rsid w:val="5DCC446E"/>
    <w:rsid w:val="5E0BC2E5"/>
    <w:rsid w:val="5E0BEF0C"/>
    <w:rsid w:val="5E1040F6"/>
    <w:rsid w:val="5E23CE4E"/>
    <w:rsid w:val="5E3C2105"/>
    <w:rsid w:val="5E3CF2F6"/>
    <w:rsid w:val="5E51E37E"/>
    <w:rsid w:val="5E779513"/>
    <w:rsid w:val="5E959790"/>
    <w:rsid w:val="5ECDDEF4"/>
    <w:rsid w:val="5ED28F9C"/>
    <w:rsid w:val="5ED2B036"/>
    <w:rsid w:val="5ED89E5A"/>
    <w:rsid w:val="5EE0897D"/>
    <w:rsid w:val="5EEAFFC0"/>
    <w:rsid w:val="5EEF92E7"/>
    <w:rsid w:val="5EFAB2EA"/>
    <w:rsid w:val="5F0DCCEC"/>
    <w:rsid w:val="5F2E53F4"/>
    <w:rsid w:val="5F3387E1"/>
    <w:rsid w:val="5F4B98BF"/>
    <w:rsid w:val="5F6B6E68"/>
    <w:rsid w:val="5F6D7592"/>
    <w:rsid w:val="5F70A810"/>
    <w:rsid w:val="5F7DBA88"/>
    <w:rsid w:val="5F9C7D99"/>
    <w:rsid w:val="5FB6BD3F"/>
    <w:rsid w:val="5FCA3B51"/>
    <w:rsid w:val="5FCA5308"/>
    <w:rsid w:val="5FD18067"/>
    <w:rsid w:val="60006C4B"/>
    <w:rsid w:val="600C5C96"/>
    <w:rsid w:val="600ED793"/>
    <w:rsid w:val="60160FFD"/>
    <w:rsid w:val="6017C4ED"/>
    <w:rsid w:val="6048463F"/>
    <w:rsid w:val="6050389F"/>
    <w:rsid w:val="60559A02"/>
    <w:rsid w:val="607F91A8"/>
    <w:rsid w:val="608945E8"/>
    <w:rsid w:val="608FB2CF"/>
    <w:rsid w:val="609991B0"/>
    <w:rsid w:val="60B4AB2B"/>
    <w:rsid w:val="60EC70F1"/>
    <w:rsid w:val="60F650B4"/>
    <w:rsid w:val="6101DF4B"/>
    <w:rsid w:val="610A1B50"/>
    <w:rsid w:val="61172BAF"/>
    <w:rsid w:val="613C0527"/>
    <w:rsid w:val="6141F329"/>
    <w:rsid w:val="61758433"/>
    <w:rsid w:val="6187450F"/>
    <w:rsid w:val="618ADF68"/>
    <w:rsid w:val="6190C68D"/>
    <w:rsid w:val="61B787C5"/>
    <w:rsid w:val="61C81CDB"/>
    <w:rsid w:val="61D16FB8"/>
    <w:rsid w:val="61D7B852"/>
    <w:rsid w:val="61DAE9CC"/>
    <w:rsid w:val="61E696A8"/>
    <w:rsid w:val="61F7553E"/>
    <w:rsid w:val="61FE266A"/>
    <w:rsid w:val="620D96B4"/>
    <w:rsid w:val="621044CB"/>
    <w:rsid w:val="62107A11"/>
    <w:rsid w:val="62171954"/>
    <w:rsid w:val="6219A23B"/>
    <w:rsid w:val="623CF47B"/>
    <w:rsid w:val="623EC917"/>
    <w:rsid w:val="624E9658"/>
    <w:rsid w:val="6254DF7D"/>
    <w:rsid w:val="62594551"/>
    <w:rsid w:val="625B9A1B"/>
    <w:rsid w:val="625C2570"/>
    <w:rsid w:val="6262927C"/>
    <w:rsid w:val="627BE74C"/>
    <w:rsid w:val="62804B2E"/>
    <w:rsid w:val="629353E9"/>
    <w:rsid w:val="62A619C8"/>
    <w:rsid w:val="62A6BDC2"/>
    <w:rsid w:val="62AAD69B"/>
    <w:rsid w:val="62ACAD2B"/>
    <w:rsid w:val="62B701B2"/>
    <w:rsid w:val="62BEAE53"/>
    <w:rsid w:val="62E87C12"/>
    <w:rsid w:val="630703FA"/>
    <w:rsid w:val="633A00F0"/>
    <w:rsid w:val="633A91F0"/>
    <w:rsid w:val="6355F65F"/>
    <w:rsid w:val="635CF5B2"/>
    <w:rsid w:val="637174E9"/>
    <w:rsid w:val="637A4F54"/>
    <w:rsid w:val="638C5B3A"/>
    <w:rsid w:val="63960E65"/>
    <w:rsid w:val="63C14530"/>
    <w:rsid w:val="63DDA3A5"/>
    <w:rsid w:val="6401033E"/>
    <w:rsid w:val="64030A29"/>
    <w:rsid w:val="6413A866"/>
    <w:rsid w:val="6464FB48"/>
    <w:rsid w:val="646990E0"/>
    <w:rsid w:val="6469E813"/>
    <w:rsid w:val="646CA13E"/>
    <w:rsid w:val="647981BA"/>
    <w:rsid w:val="64CCD9AC"/>
    <w:rsid w:val="64DF790E"/>
    <w:rsid w:val="64DF9806"/>
    <w:rsid w:val="64FD0F20"/>
    <w:rsid w:val="65033938"/>
    <w:rsid w:val="65062C0B"/>
    <w:rsid w:val="653666E6"/>
    <w:rsid w:val="6549F3E4"/>
    <w:rsid w:val="6566B9A2"/>
    <w:rsid w:val="65841A7C"/>
    <w:rsid w:val="659863F0"/>
    <w:rsid w:val="659AB4D1"/>
    <w:rsid w:val="65AE4592"/>
    <w:rsid w:val="65BE831C"/>
    <w:rsid w:val="65C8A8B9"/>
    <w:rsid w:val="65CB25AF"/>
    <w:rsid w:val="65E21041"/>
    <w:rsid w:val="66137386"/>
    <w:rsid w:val="66233E7D"/>
    <w:rsid w:val="6649F36A"/>
    <w:rsid w:val="66553909"/>
    <w:rsid w:val="66588EBE"/>
    <w:rsid w:val="6662C25E"/>
    <w:rsid w:val="6688DAC0"/>
    <w:rsid w:val="6698EE3D"/>
    <w:rsid w:val="669DA418"/>
    <w:rsid w:val="66AFF064"/>
    <w:rsid w:val="66B3FED8"/>
    <w:rsid w:val="66B87C7B"/>
    <w:rsid w:val="66CA4F90"/>
    <w:rsid w:val="67095AAA"/>
    <w:rsid w:val="67242B1A"/>
    <w:rsid w:val="6727DCEC"/>
    <w:rsid w:val="672AF6CB"/>
    <w:rsid w:val="67416C7F"/>
    <w:rsid w:val="676AD2BF"/>
    <w:rsid w:val="676AEE7C"/>
    <w:rsid w:val="676B87F8"/>
    <w:rsid w:val="6772E915"/>
    <w:rsid w:val="6775313B"/>
    <w:rsid w:val="677ADBF7"/>
    <w:rsid w:val="679EC501"/>
    <w:rsid w:val="67CAE53A"/>
    <w:rsid w:val="67DC7DB1"/>
    <w:rsid w:val="67DFCA9D"/>
    <w:rsid w:val="67E88C39"/>
    <w:rsid w:val="67EAA807"/>
    <w:rsid w:val="67F9392C"/>
    <w:rsid w:val="6802356F"/>
    <w:rsid w:val="6850F107"/>
    <w:rsid w:val="6872880F"/>
    <w:rsid w:val="68764AF7"/>
    <w:rsid w:val="687AF479"/>
    <w:rsid w:val="689FB016"/>
    <w:rsid w:val="68AFA019"/>
    <w:rsid w:val="68B43FD2"/>
    <w:rsid w:val="68C6EDA3"/>
    <w:rsid w:val="68CA0837"/>
    <w:rsid w:val="68DD15DE"/>
    <w:rsid w:val="68E2A823"/>
    <w:rsid w:val="68EB99DD"/>
    <w:rsid w:val="68EB9CEE"/>
    <w:rsid w:val="69054312"/>
    <w:rsid w:val="693887CB"/>
    <w:rsid w:val="693D3703"/>
    <w:rsid w:val="693D552C"/>
    <w:rsid w:val="693DDA80"/>
    <w:rsid w:val="6952BA40"/>
    <w:rsid w:val="695AA1FE"/>
    <w:rsid w:val="69664F69"/>
    <w:rsid w:val="698A7B36"/>
    <w:rsid w:val="69981135"/>
    <w:rsid w:val="69A433A4"/>
    <w:rsid w:val="69A78177"/>
    <w:rsid w:val="69B842A5"/>
    <w:rsid w:val="69BF8378"/>
    <w:rsid w:val="69CD6292"/>
    <w:rsid w:val="69D68546"/>
    <w:rsid w:val="69DE71B5"/>
    <w:rsid w:val="6A1929D1"/>
    <w:rsid w:val="6A22A439"/>
    <w:rsid w:val="6A2711BC"/>
    <w:rsid w:val="6A45664D"/>
    <w:rsid w:val="6A48BA12"/>
    <w:rsid w:val="6A8C01F2"/>
    <w:rsid w:val="6ABBB00D"/>
    <w:rsid w:val="6ACD504F"/>
    <w:rsid w:val="6AE6C300"/>
    <w:rsid w:val="6B04F059"/>
    <w:rsid w:val="6B0CEFE6"/>
    <w:rsid w:val="6B22FB80"/>
    <w:rsid w:val="6B2827C8"/>
    <w:rsid w:val="6B38AF8A"/>
    <w:rsid w:val="6B59AC2F"/>
    <w:rsid w:val="6B67FDF6"/>
    <w:rsid w:val="6B6BDB7F"/>
    <w:rsid w:val="6B80F89D"/>
    <w:rsid w:val="6B938B39"/>
    <w:rsid w:val="6B96C7DA"/>
    <w:rsid w:val="6BCB4B52"/>
    <w:rsid w:val="6BDFA9FE"/>
    <w:rsid w:val="6BEF35D0"/>
    <w:rsid w:val="6C05E2C6"/>
    <w:rsid w:val="6C1F5D93"/>
    <w:rsid w:val="6C2CC3BE"/>
    <w:rsid w:val="6C7632EB"/>
    <w:rsid w:val="6C7A6F83"/>
    <w:rsid w:val="6C8B08B0"/>
    <w:rsid w:val="6C8D622C"/>
    <w:rsid w:val="6C94418E"/>
    <w:rsid w:val="6CA3DAFA"/>
    <w:rsid w:val="6CA8DCB2"/>
    <w:rsid w:val="6CE07B07"/>
    <w:rsid w:val="6CEB21A7"/>
    <w:rsid w:val="6CF33C78"/>
    <w:rsid w:val="6CF89677"/>
    <w:rsid w:val="6D0B9D5F"/>
    <w:rsid w:val="6D0F4658"/>
    <w:rsid w:val="6D14E18A"/>
    <w:rsid w:val="6D155820"/>
    <w:rsid w:val="6D23202A"/>
    <w:rsid w:val="6D2917E5"/>
    <w:rsid w:val="6D51554E"/>
    <w:rsid w:val="6D59C0AC"/>
    <w:rsid w:val="6D5CB93A"/>
    <w:rsid w:val="6D99D3DC"/>
    <w:rsid w:val="6D9EA00F"/>
    <w:rsid w:val="6DA97E00"/>
    <w:rsid w:val="6DADF61D"/>
    <w:rsid w:val="6DB6CFCA"/>
    <w:rsid w:val="6DD0FB7B"/>
    <w:rsid w:val="6DD1E42E"/>
    <w:rsid w:val="6DD2B43D"/>
    <w:rsid w:val="6DFB3CC6"/>
    <w:rsid w:val="6DFDFB50"/>
    <w:rsid w:val="6E056E5D"/>
    <w:rsid w:val="6E07FFD3"/>
    <w:rsid w:val="6E189639"/>
    <w:rsid w:val="6E21F0DD"/>
    <w:rsid w:val="6E3EF63B"/>
    <w:rsid w:val="6E3F5E56"/>
    <w:rsid w:val="6E5A7F31"/>
    <w:rsid w:val="6E5BBD6D"/>
    <w:rsid w:val="6E657C67"/>
    <w:rsid w:val="6E7DDDF3"/>
    <w:rsid w:val="6E883D66"/>
    <w:rsid w:val="6E8E11C5"/>
    <w:rsid w:val="6E93545C"/>
    <w:rsid w:val="6EA552B3"/>
    <w:rsid w:val="6EDB2E64"/>
    <w:rsid w:val="6EE35B4D"/>
    <w:rsid w:val="6EF354B6"/>
    <w:rsid w:val="6EFA7808"/>
    <w:rsid w:val="6EFD69AB"/>
    <w:rsid w:val="6EFFF23E"/>
    <w:rsid w:val="6F412AE2"/>
    <w:rsid w:val="6F487D2C"/>
    <w:rsid w:val="6F5D631F"/>
    <w:rsid w:val="6F70E83D"/>
    <w:rsid w:val="6F727DC4"/>
    <w:rsid w:val="6F75F346"/>
    <w:rsid w:val="6F7C9A61"/>
    <w:rsid w:val="6F7DD308"/>
    <w:rsid w:val="6F8543A1"/>
    <w:rsid w:val="6FA21FAA"/>
    <w:rsid w:val="6FAB013A"/>
    <w:rsid w:val="6FDDF62A"/>
    <w:rsid w:val="701306F9"/>
    <w:rsid w:val="70229F4B"/>
    <w:rsid w:val="7023EB90"/>
    <w:rsid w:val="7035FA04"/>
    <w:rsid w:val="704C438C"/>
    <w:rsid w:val="70648518"/>
    <w:rsid w:val="706A0F32"/>
    <w:rsid w:val="7072C562"/>
    <w:rsid w:val="7079DEDC"/>
    <w:rsid w:val="7082C81B"/>
    <w:rsid w:val="708DCD94"/>
    <w:rsid w:val="708E041D"/>
    <w:rsid w:val="7093D8C6"/>
    <w:rsid w:val="70AE5D38"/>
    <w:rsid w:val="70C810A5"/>
    <w:rsid w:val="70CAC901"/>
    <w:rsid w:val="70CE63D8"/>
    <w:rsid w:val="70E18BF4"/>
    <w:rsid w:val="70EE3323"/>
    <w:rsid w:val="70F24C1B"/>
    <w:rsid w:val="70FEFE36"/>
    <w:rsid w:val="7114B2AB"/>
    <w:rsid w:val="7130FB12"/>
    <w:rsid w:val="713756EE"/>
    <w:rsid w:val="71743039"/>
    <w:rsid w:val="717B6028"/>
    <w:rsid w:val="717E3716"/>
    <w:rsid w:val="717E733E"/>
    <w:rsid w:val="71B7F881"/>
    <w:rsid w:val="71D2CFC6"/>
    <w:rsid w:val="71E3501F"/>
    <w:rsid w:val="71F43288"/>
    <w:rsid w:val="720A714C"/>
    <w:rsid w:val="721D3F01"/>
    <w:rsid w:val="725B7BFB"/>
    <w:rsid w:val="7272EEDC"/>
    <w:rsid w:val="727C1592"/>
    <w:rsid w:val="7282EF87"/>
    <w:rsid w:val="729232D4"/>
    <w:rsid w:val="72A7CAC9"/>
    <w:rsid w:val="72C783FB"/>
    <w:rsid w:val="72CAF4E3"/>
    <w:rsid w:val="72DF9382"/>
    <w:rsid w:val="72E86EBD"/>
    <w:rsid w:val="72F810B6"/>
    <w:rsid w:val="730EF30C"/>
    <w:rsid w:val="730FA041"/>
    <w:rsid w:val="7312BB6C"/>
    <w:rsid w:val="73287121"/>
    <w:rsid w:val="732DCB2C"/>
    <w:rsid w:val="73414923"/>
    <w:rsid w:val="734FE192"/>
    <w:rsid w:val="735D744F"/>
    <w:rsid w:val="735DC6AD"/>
    <w:rsid w:val="7365F1C6"/>
    <w:rsid w:val="739F3003"/>
    <w:rsid w:val="73A2E571"/>
    <w:rsid w:val="73C58ABF"/>
    <w:rsid w:val="73E35A42"/>
    <w:rsid w:val="73EB87D2"/>
    <w:rsid w:val="73ED0BBB"/>
    <w:rsid w:val="73F3349D"/>
    <w:rsid w:val="73FA868F"/>
    <w:rsid w:val="73FB3DCB"/>
    <w:rsid w:val="73FF99A1"/>
    <w:rsid w:val="7403B193"/>
    <w:rsid w:val="74041EE3"/>
    <w:rsid w:val="74193C2A"/>
    <w:rsid w:val="7421A770"/>
    <w:rsid w:val="7438F9A0"/>
    <w:rsid w:val="743AB909"/>
    <w:rsid w:val="74446ECD"/>
    <w:rsid w:val="74564589"/>
    <w:rsid w:val="74594831"/>
    <w:rsid w:val="745BD826"/>
    <w:rsid w:val="7460FCB8"/>
    <w:rsid w:val="7475B57C"/>
    <w:rsid w:val="74AC2AAF"/>
    <w:rsid w:val="74C1C4ED"/>
    <w:rsid w:val="74D185AC"/>
    <w:rsid w:val="74D92C9F"/>
    <w:rsid w:val="74EBBFDB"/>
    <w:rsid w:val="7514D300"/>
    <w:rsid w:val="751A0743"/>
    <w:rsid w:val="75271A98"/>
    <w:rsid w:val="752825BD"/>
    <w:rsid w:val="753308E6"/>
    <w:rsid w:val="7540EA6D"/>
    <w:rsid w:val="754217C2"/>
    <w:rsid w:val="7542296E"/>
    <w:rsid w:val="75479E81"/>
    <w:rsid w:val="75482AC0"/>
    <w:rsid w:val="7549C4EA"/>
    <w:rsid w:val="754F4604"/>
    <w:rsid w:val="755403E1"/>
    <w:rsid w:val="7577A2A0"/>
    <w:rsid w:val="75924594"/>
    <w:rsid w:val="75A00C5A"/>
    <w:rsid w:val="75A73E89"/>
    <w:rsid w:val="75B6C8C2"/>
    <w:rsid w:val="76032B61"/>
    <w:rsid w:val="7625A64D"/>
    <w:rsid w:val="762B4F5E"/>
    <w:rsid w:val="763AF4AD"/>
    <w:rsid w:val="7640F662"/>
    <w:rsid w:val="76615703"/>
    <w:rsid w:val="766E9EA5"/>
    <w:rsid w:val="769A4620"/>
    <w:rsid w:val="769B4C89"/>
    <w:rsid w:val="76BFA9CA"/>
    <w:rsid w:val="76CB2B10"/>
    <w:rsid w:val="76E8C6A0"/>
    <w:rsid w:val="76F1C626"/>
    <w:rsid w:val="770738E2"/>
    <w:rsid w:val="7725BF60"/>
    <w:rsid w:val="774318DB"/>
    <w:rsid w:val="774DFC2B"/>
    <w:rsid w:val="774FF84F"/>
    <w:rsid w:val="776947E5"/>
    <w:rsid w:val="7776B4B6"/>
    <w:rsid w:val="777F3619"/>
    <w:rsid w:val="77877DC2"/>
    <w:rsid w:val="77AF040E"/>
    <w:rsid w:val="77B0D076"/>
    <w:rsid w:val="77B1662D"/>
    <w:rsid w:val="77C6BB1F"/>
    <w:rsid w:val="77CD1139"/>
    <w:rsid w:val="77D7B1F3"/>
    <w:rsid w:val="77DAF6AB"/>
    <w:rsid w:val="77EE315C"/>
    <w:rsid w:val="77F3AD47"/>
    <w:rsid w:val="77FB3280"/>
    <w:rsid w:val="77FB5280"/>
    <w:rsid w:val="7805049C"/>
    <w:rsid w:val="783C8BBB"/>
    <w:rsid w:val="78435507"/>
    <w:rsid w:val="784861EC"/>
    <w:rsid w:val="784D4EAC"/>
    <w:rsid w:val="7852E4E1"/>
    <w:rsid w:val="7854DC8E"/>
    <w:rsid w:val="7865EFF8"/>
    <w:rsid w:val="787083FD"/>
    <w:rsid w:val="78975726"/>
    <w:rsid w:val="78A25940"/>
    <w:rsid w:val="78B1259C"/>
    <w:rsid w:val="78F8E500"/>
    <w:rsid w:val="78FBF092"/>
    <w:rsid w:val="792BFD03"/>
    <w:rsid w:val="79416674"/>
    <w:rsid w:val="7945D9A3"/>
    <w:rsid w:val="798E3B20"/>
    <w:rsid w:val="7993AD01"/>
    <w:rsid w:val="7994326E"/>
    <w:rsid w:val="79AF0215"/>
    <w:rsid w:val="79BA4985"/>
    <w:rsid w:val="79BA8380"/>
    <w:rsid w:val="79C1E3BD"/>
    <w:rsid w:val="79C32630"/>
    <w:rsid w:val="79C79F68"/>
    <w:rsid w:val="79E8D00A"/>
    <w:rsid w:val="79F0D178"/>
    <w:rsid w:val="79F384FD"/>
    <w:rsid w:val="7A09CFCC"/>
    <w:rsid w:val="7A0C8D17"/>
    <w:rsid w:val="7A0DE6BB"/>
    <w:rsid w:val="7A156EA6"/>
    <w:rsid w:val="7A1CD412"/>
    <w:rsid w:val="7A2FAC8F"/>
    <w:rsid w:val="7A3500B7"/>
    <w:rsid w:val="7A56557F"/>
    <w:rsid w:val="7A5895DD"/>
    <w:rsid w:val="7A637396"/>
    <w:rsid w:val="7A64DF00"/>
    <w:rsid w:val="7AA45D19"/>
    <w:rsid w:val="7AB9C0A9"/>
    <w:rsid w:val="7AC0E6B9"/>
    <w:rsid w:val="7AE4EA33"/>
    <w:rsid w:val="7AEAAB95"/>
    <w:rsid w:val="7AF53C7D"/>
    <w:rsid w:val="7AFC647C"/>
    <w:rsid w:val="7B0058E8"/>
    <w:rsid w:val="7B017B53"/>
    <w:rsid w:val="7B1F3D20"/>
    <w:rsid w:val="7B23183E"/>
    <w:rsid w:val="7B241102"/>
    <w:rsid w:val="7B44E232"/>
    <w:rsid w:val="7B46AE7B"/>
    <w:rsid w:val="7B7A280E"/>
    <w:rsid w:val="7B7BC476"/>
    <w:rsid w:val="7B7ECEDA"/>
    <w:rsid w:val="7BC12AB1"/>
    <w:rsid w:val="7BC4E775"/>
    <w:rsid w:val="7BE450B3"/>
    <w:rsid w:val="7C19A619"/>
    <w:rsid w:val="7C29E4BF"/>
    <w:rsid w:val="7C33DE47"/>
    <w:rsid w:val="7C4E4958"/>
    <w:rsid w:val="7CA49F2C"/>
    <w:rsid w:val="7CC2DAB3"/>
    <w:rsid w:val="7CD416E7"/>
    <w:rsid w:val="7CD5DA46"/>
    <w:rsid w:val="7CF4EB14"/>
    <w:rsid w:val="7CF69119"/>
    <w:rsid w:val="7CFEEEBA"/>
    <w:rsid w:val="7D12EBE3"/>
    <w:rsid w:val="7D163060"/>
    <w:rsid w:val="7D23BD4F"/>
    <w:rsid w:val="7D286331"/>
    <w:rsid w:val="7D349E02"/>
    <w:rsid w:val="7D37E508"/>
    <w:rsid w:val="7D3D64E8"/>
    <w:rsid w:val="7D5E1602"/>
    <w:rsid w:val="7D6502EE"/>
    <w:rsid w:val="7D78E27C"/>
    <w:rsid w:val="7D89918B"/>
    <w:rsid w:val="7D9149FC"/>
    <w:rsid w:val="7D96F19B"/>
    <w:rsid w:val="7D9D27F1"/>
    <w:rsid w:val="7DA3CFAC"/>
    <w:rsid w:val="7DABE2D6"/>
    <w:rsid w:val="7DACC393"/>
    <w:rsid w:val="7DBB2193"/>
    <w:rsid w:val="7DC2F28F"/>
    <w:rsid w:val="7DD30BFF"/>
    <w:rsid w:val="7DDBCDB1"/>
    <w:rsid w:val="7DE2AB87"/>
    <w:rsid w:val="7DF808C9"/>
    <w:rsid w:val="7E14FC7B"/>
    <w:rsid w:val="7E218020"/>
    <w:rsid w:val="7E293892"/>
    <w:rsid w:val="7E2DBD9F"/>
    <w:rsid w:val="7E2F60E2"/>
    <w:rsid w:val="7E509999"/>
    <w:rsid w:val="7E5A114D"/>
    <w:rsid w:val="7E77C345"/>
    <w:rsid w:val="7E7868C3"/>
    <w:rsid w:val="7E7CBA7E"/>
    <w:rsid w:val="7EB8D84F"/>
    <w:rsid w:val="7EBA45E3"/>
    <w:rsid w:val="7EBAC4A0"/>
    <w:rsid w:val="7EC8D7C5"/>
    <w:rsid w:val="7ED4F3E8"/>
    <w:rsid w:val="7EE4ECB8"/>
    <w:rsid w:val="7F0DAD5D"/>
    <w:rsid w:val="7F39FB17"/>
    <w:rsid w:val="7F66A9AE"/>
    <w:rsid w:val="7F6A9CB0"/>
    <w:rsid w:val="7F7E9F28"/>
    <w:rsid w:val="7F8E4075"/>
    <w:rsid w:val="7F8F14D3"/>
    <w:rsid w:val="7FAB69E2"/>
    <w:rsid w:val="7FF3A314"/>
    <w:rsid w:val="7FFCA87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D5A38"/>
  <w15:chartTrackingRefBased/>
  <w15:docId w15:val="{55CC84DC-C3C1-F744-90E8-C4E4CBEA2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SimSun"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BACC869"/>
  </w:style>
  <w:style w:type="paragraph" w:styleId="Heading1">
    <w:name w:val="heading 1"/>
    <w:basedOn w:val="Normal"/>
    <w:next w:val="Normal"/>
    <w:link w:val="Heading1Char"/>
    <w:uiPriority w:val="9"/>
    <w:qFormat/>
    <w:rsid w:val="4BD5C8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4BD5C8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4BD5C8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4BD5C8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4BD5C8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4BD5C8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4BD5C8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4BD5C889"/>
    <w:pPr>
      <w:keepNext/>
      <w:keepLines/>
      <w:spacing w:after="0"/>
      <w:outlineLvl w:val="7"/>
    </w:pPr>
    <w:rPr>
      <w:rFonts w:eastAsiaTheme="majorEastAsia" w:cstheme="majorBidi"/>
      <w:i/>
      <w:iCs/>
      <w:color w:val="272727"/>
    </w:rPr>
  </w:style>
  <w:style w:type="paragraph" w:styleId="Heading9">
    <w:name w:val="heading 9"/>
    <w:basedOn w:val="Normal"/>
    <w:next w:val="Normal"/>
    <w:link w:val="Heading9Char"/>
    <w:uiPriority w:val="9"/>
    <w:semiHidden/>
    <w:unhideWhenUsed/>
    <w:qFormat/>
    <w:rsid w:val="4BD5C889"/>
    <w:pPr>
      <w:keepNext/>
      <w:keepLines/>
      <w:spacing w:after="0"/>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26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4426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4426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4426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4426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4426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4426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4426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44266"/>
    <w:rPr>
      <w:rFonts w:eastAsiaTheme="majorEastAsia" w:cstheme="majorBidi"/>
      <w:color w:val="272727" w:themeColor="text1" w:themeTint="D8"/>
    </w:rPr>
  </w:style>
  <w:style w:type="paragraph" w:styleId="Title">
    <w:name w:val="Title"/>
    <w:basedOn w:val="Normal"/>
    <w:next w:val="Normal"/>
    <w:link w:val="TitleChar"/>
    <w:uiPriority w:val="10"/>
    <w:qFormat/>
    <w:rsid w:val="4BD5C889"/>
    <w:pPr>
      <w:spacing w:after="8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74426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4BD5C889"/>
    <w:rPr>
      <w:rFonts w:eastAsiaTheme="majorEastAsia" w:cstheme="majorBidi"/>
      <w:color w:val="595959" w:themeColor="text1" w:themeTint="A6"/>
      <w:sz w:val="28"/>
      <w:szCs w:val="28"/>
    </w:rPr>
  </w:style>
  <w:style w:type="character" w:customStyle="1" w:styleId="SubtitleChar">
    <w:name w:val="Subtitle Char"/>
    <w:basedOn w:val="DefaultParagraphFont"/>
    <w:link w:val="Subtitle"/>
    <w:uiPriority w:val="11"/>
    <w:rsid w:val="0074426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4BD5C889"/>
    <w:pPr>
      <w:spacing w:before="160"/>
      <w:jc w:val="center"/>
    </w:pPr>
    <w:rPr>
      <w:i/>
      <w:iCs/>
      <w:color w:val="404040" w:themeColor="text1" w:themeTint="BF"/>
    </w:rPr>
  </w:style>
  <w:style w:type="character" w:customStyle="1" w:styleId="QuoteChar">
    <w:name w:val="Quote Char"/>
    <w:basedOn w:val="DefaultParagraphFont"/>
    <w:link w:val="Quote"/>
    <w:uiPriority w:val="29"/>
    <w:rsid w:val="00744266"/>
    <w:rPr>
      <w:i/>
      <w:iCs/>
      <w:color w:val="404040" w:themeColor="text1" w:themeTint="BF"/>
    </w:rPr>
  </w:style>
  <w:style w:type="paragraph" w:styleId="ListParagraph">
    <w:name w:val="List Paragraph"/>
    <w:basedOn w:val="Normal"/>
    <w:uiPriority w:val="34"/>
    <w:qFormat/>
    <w:rsid w:val="4BD5C889"/>
    <w:pPr>
      <w:ind w:left="720"/>
      <w:contextualSpacing/>
    </w:pPr>
  </w:style>
  <w:style w:type="character" w:styleId="IntenseEmphasis">
    <w:name w:val="Intense Emphasis"/>
    <w:basedOn w:val="DefaultParagraphFont"/>
    <w:uiPriority w:val="21"/>
    <w:qFormat/>
    <w:rsid w:val="00744266"/>
    <w:rPr>
      <w:i/>
      <w:iCs/>
      <w:color w:val="0F4761" w:themeColor="accent1" w:themeShade="BF"/>
    </w:rPr>
  </w:style>
  <w:style w:type="paragraph" w:styleId="IntenseQuote">
    <w:name w:val="Intense Quote"/>
    <w:basedOn w:val="Normal"/>
    <w:next w:val="Normal"/>
    <w:link w:val="IntenseQuoteChar"/>
    <w:uiPriority w:val="30"/>
    <w:qFormat/>
    <w:rsid w:val="4BD5C8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44266"/>
    <w:rPr>
      <w:i/>
      <w:iCs/>
      <w:color w:val="0F4761" w:themeColor="accent1" w:themeShade="BF"/>
    </w:rPr>
  </w:style>
  <w:style w:type="character" w:styleId="IntenseReference">
    <w:name w:val="Intense Reference"/>
    <w:basedOn w:val="DefaultParagraphFont"/>
    <w:uiPriority w:val="32"/>
    <w:qFormat/>
    <w:rsid w:val="00744266"/>
    <w:rPr>
      <w:b/>
      <w:bCs/>
      <w:smallCaps/>
      <w:color w:val="0F4761" w:themeColor="accent1" w:themeShade="BF"/>
      <w:spacing w:val="5"/>
    </w:rPr>
  </w:style>
  <w:style w:type="paragraph" w:styleId="NoSpacing">
    <w:name w:val="No Spacing"/>
    <w:link w:val="NoSpacingChar"/>
    <w:uiPriority w:val="1"/>
    <w:qFormat/>
    <w:rsid w:val="00744266"/>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744266"/>
    <w:rPr>
      <w:rFonts w:eastAsiaTheme="minorEastAsia"/>
      <w:kern w:val="0"/>
      <w:lang w:val="en-US"/>
      <w14:ligatures w14:val="none"/>
    </w:rPr>
  </w:style>
  <w:style w:type="paragraph" w:customStyle="1" w:styleId="CGP">
    <w:name w:val="CGP"/>
    <w:basedOn w:val="Normal"/>
    <w:link w:val="CGPChar"/>
    <w:uiPriority w:val="1"/>
    <w:qFormat/>
    <w:rsid w:val="4BD5C889"/>
    <w:rPr>
      <w:rFonts w:ascii="Calibri" w:hAnsi="Calibri"/>
    </w:rPr>
  </w:style>
  <w:style w:type="character" w:customStyle="1" w:styleId="CGPChar">
    <w:name w:val="CGP Char"/>
    <w:basedOn w:val="DefaultParagraphFont"/>
    <w:link w:val="CGP"/>
    <w:rsid w:val="00C01742"/>
    <w:rPr>
      <w:rFonts w:ascii="Calibri" w:hAnsi="Calibri"/>
    </w:rPr>
  </w:style>
  <w:style w:type="paragraph" w:styleId="TOCHeading">
    <w:name w:val="TOC Heading"/>
    <w:basedOn w:val="Heading1"/>
    <w:next w:val="Normal"/>
    <w:uiPriority w:val="39"/>
    <w:unhideWhenUsed/>
    <w:qFormat/>
    <w:rsid w:val="00A06F81"/>
    <w:pPr>
      <w:spacing w:before="240" w:after="0"/>
      <w:outlineLvl w:val="9"/>
    </w:pPr>
    <w:rPr>
      <w:kern w:val="0"/>
      <w:sz w:val="32"/>
      <w:szCs w:val="32"/>
      <w:lang w:val="en-US"/>
      <w14:ligatures w14:val="none"/>
    </w:rPr>
  </w:style>
  <w:style w:type="paragraph" w:styleId="TOC1">
    <w:name w:val="toc 1"/>
    <w:basedOn w:val="Normal"/>
    <w:next w:val="Normal"/>
    <w:uiPriority w:val="39"/>
    <w:unhideWhenUsed/>
    <w:rsid w:val="4BD5C889"/>
    <w:pPr>
      <w:spacing w:before="120" w:after="0"/>
    </w:pPr>
    <w:rPr>
      <w:b/>
      <w:bCs/>
      <w:i/>
      <w:iCs/>
      <w:sz w:val="24"/>
      <w:szCs w:val="24"/>
    </w:rPr>
  </w:style>
  <w:style w:type="character" w:styleId="Hyperlink">
    <w:name w:val="Hyperlink"/>
    <w:basedOn w:val="DefaultParagraphFont"/>
    <w:uiPriority w:val="99"/>
    <w:unhideWhenUsed/>
    <w:rsid w:val="00A06F81"/>
    <w:rPr>
      <w:color w:val="467886" w:themeColor="hyperlink"/>
      <w:u w:val="single"/>
    </w:rPr>
  </w:style>
  <w:style w:type="paragraph" w:styleId="TOC2">
    <w:name w:val="toc 2"/>
    <w:basedOn w:val="Normal"/>
    <w:next w:val="Normal"/>
    <w:uiPriority w:val="39"/>
    <w:unhideWhenUsed/>
    <w:rsid w:val="4BD5C889"/>
    <w:pPr>
      <w:spacing w:before="120" w:after="0"/>
      <w:ind w:left="220"/>
    </w:pPr>
    <w:rPr>
      <w:b/>
      <w:bCs/>
    </w:rPr>
  </w:style>
  <w:style w:type="paragraph" w:styleId="TOC3">
    <w:name w:val="toc 3"/>
    <w:basedOn w:val="Normal"/>
    <w:next w:val="Normal"/>
    <w:uiPriority w:val="39"/>
    <w:unhideWhenUsed/>
    <w:rsid w:val="4BD5C889"/>
    <w:pPr>
      <w:spacing w:after="0"/>
      <w:ind w:left="440"/>
    </w:pPr>
    <w:rPr>
      <w:sz w:val="20"/>
      <w:szCs w:val="20"/>
    </w:rPr>
  </w:style>
  <w:style w:type="paragraph" w:styleId="TOC4">
    <w:name w:val="toc 4"/>
    <w:basedOn w:val="Normal"/>
    <w:next w:val="Normal"/>
    <w:uiPriority w:val="39"/>
    <w:unhideWhenUsed/>
    <w:rsid w:val="4BD5C889"/>
    <w:pPr>
      <w:spacing w:after="0"/>
      <w:ind w:left="660"/>
    </w:pPr>
    <w:rPr>
      <w:sz w:val="20"/>
      <w:szCs w:val="20"/>
    </w:rPr>
  </w:style>
  <w:style w:type="paragraph" w:styleId="TOC5">
    <w:name w:val="toc 5"/>
    <w:basedOn w:val="Normal"/>
    <w:next w:val="Normal"/>
    <w:uiPriority w:val="39"/>
    <w:unhideWhenUsed/>
    <w:rsid w:val="4BD5C889"/>
    <w:pPr>
      <w:spacing w:after="0"/>
      <w:ind w:left="880"/>
    </w:pPr>
    <w:rPr>
      <w:sz w:val="20"/>
      <w:szCs w:val="20"/>
    </w:rPr>
  </w:style>
  <w:style w:type="paragraph" w:styleId="TOC6">
    <w:name w:val="toc 6"/>
    <w:basedOn w:val="Normal"/>
    <w:next w:val="Normal"/>
    <w:uiPriority w:val="39"/>
    <w:unhideWhenUsed/>
    <w:rsid w:val="4BD5C889"/>
    <w:pPr>
      <w:spacing w:after="0"/>
      <w:ind w:left="1100"/>
    </w:pPr>
    <w:rPr>
      <w:sz w:val="20"/>
      <w:szCs w:val="20"/>
    </w:rPr>
  </w:style>
  <w:style w:type="paragraph" w:styleId="TOC7">
    <w:name w:val="toc 7"/>
    <w:basedOn w:val="Normal"/>
    <w:next w:val="Normal"/>
    <w:uiPriority w:val="39"/>
    <w:unhideWhenUsed/>
    <w:rsid w:val="4BD5C889"/>
    <w:pPr>
      <w:spacing w:after="0"/>
      <w:ind w:left="1320"/>
    </w:pPr>
    <w:rPr>
      <w:sz w:val="20"/>
      <w:szCs w:val="20"/>
    </w:rPr>
  </w:style>
  <w:style w:type="paragraph" w:styleId="TOC8">
    <w:name w:val="toc 8"/>
    <w:basedOn w:val="Normal"/>
    <w:next w:val="Normal"/>
    <w:uiPriority w:val="39"/>
    <w:unhideWhenUsed/>
    <w:rsid w:val="4BD5C889"/>
    <w:pPr>
      <w:spacing w:after="0"/>
      <w:ind w:left="1540"/>
    </w:pPr>
    <w:rPr>
      <w:sz w:val="20"/>
      <w:szCs w:val="20"/>
    </w:rPr>
  </w:style>
  <w:style w:type="paragraph" w:styleId="TOC9">
    <w:name w:val="toc 9"/>
    <w:basedOn w:val="Normal"/>
    <w:next w:val="Normal"/>
    <w:uiPriority w:val="39"/>
    <w:unhideWhenUsed/>
    <w:rsid w:val="4BD5C889"/>
    <w:pPr>
      <w:spacing w:after="0"/>
      <w:ind w:left="1760"/>
    </w:pPr>
    <w:rPr>
      <w:sz w:val="20"/>
      <w:szCs w:val="20"/>
    </w:rPr>
  </w:style>
  <w:style w:type="paragraph" w:styleId="EndnoteText">
    <w:name w:val="endnote text"/>
    <w:basedOn w:val="Normal"/>
    <w:link w:val="EndnoteTextChar"/>
    <w:uiPriority w:val="99"/>
    <w:unhideWhenUsed/>
    <w:rsid w:val="4BD5C889"/>
    <w:pPr>
      <w:spacing w:after="0" w:line="240" w:lineRule="auto"/>
    </w:pPr>
    <w:rPr>
      <w:sz w:val="20"/>
      <w:szCs w:val="20"/>
    </w:rPr>
  </w:style>
  <w:style w:type="paragraph" w:styleId="Footer">
    <w:name w:val="footer"/>
    <w:basedOn w:val="Normal"/>
    <w:link w:val="FooterChar"/>
    <w:uiPriority w:val="99"/>
    <w:unhideWhenUsed/>
    <w:rsid w:val="4BD5C889"/>
    <w:pPr>
      <w:tabs>
        <w:tab w:val="center" w:pos="4680"/>
        <w:tab w:val="right" w:pos="9360"/>
      </w:tabs>
      <w:spacing w:after="0" w:line="240" w:lineRule="auto"/>
    </w:pPr>
  </w:style>
  <w:style w:type="paragraph" w:styleId="FootnoteText">
    <w:name w:val="footnote text"/>
    <w:basedOn w:val="Normal"/>
    <w:uiPriority w:val="99"/>
    <w:semiHidden/>
    <w:unhideWhenUsed/>
    <w:rsid w:val="4BD5C889"/>
    <w:pPr>
      <w:spacing w:after="0" w:line="240" w:lineRule="auto"/>
    </w:pPr>
    <w:rPr>
      <w:sz w:val="20"/>
      <w:szCs w:val="20"/>
    </w:rPr>
  </w:style>
  <w:style w:type="paragraph" w:styleId="Header">
    <w:name w:val="header"/>
    <w:basedOn w:val="Normal"/>
    <w:link w:val="HeaderChar"/>
    <w:uiPriority w:val="99"/>
    <w:unhideWhenUsed/>
    <w:rsid w:val="4BD5C889"/>
    <w:pPr>
      <w:tabs>
        <w:tab w:val="center" w:pos="4680"/>
        <w:tab w:val="right" w:pos="9360"/>
      </w:tabs>
      <w:spacing w:after="0" w:line="240" w:lineRule="auto"/>
    </w:pPr>
  </w:style>
  <w:style w:type="character" w:styleId="EndnoteReference">
    <w:name w:val="endnote reference"/>
    <w:basedOn w:val="DefaultParagraphFont"/>
    <w:uiPriority w:val="99"/>
    <w:semiHidden/>
    <w:unhideWhenUsed/>
    <w:rPr>
      <w:vertAlign w:val="superscript"/>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rPr>
      <w:sz w:val="18"/>
      <w:szCs w:val="18"/>
    </w:rPr>
  </w:style>
  <w:style w:type="character" w:customStyle="1" w:styleId="FooterChar">
    <w:name w:val="Footer Char"/>
    <w:basedOn w:val="DefaultParagraphFont"/>
    <w:link w:val="Footer"/>
    <w:uiPriority w:val="99"/>
    <w:rPr>
      <w:sz w:val="18"/>
      <w:szCs w:val="18"/>
    </w:rPr>
  </w:style>
  <w:style w:type="character" w:customStyle="1" w:styleId="EndnoteTextChar">
    <w:name w:val="Endnote Text Char"/>
    <w:basedOn w:val="DefaultParagraphFont"/>
    <w:link w:val="EndnoteText"/>
    <w:uiPriority w:val="99"/>
    <w:rPr>
      <w:sz w:val="20"/>
      <w:szCs w:val="2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4F4550"/>
    <w:rPr>
      <w:b/>
      <w:bCs/>
    </w:rPr>
  </w:style>
  <w:style w:type="character" w:customStyle="1" w:styleId="CommentSubjectChar">
    <w:name w:val="Comment Subject Char"/>
    <w:basedOn w:val="CommentTextChar"/>
    <w:link w:val="CommentSubject"/>
    <w:uiPriority w:val="99"/>
    <w:semiHidden/>
    <w:rsid w:val="004F4550"/>
    <w:rPr>
      <w:b/>
      <w:bCs/>
      <w:sz w:val="20"/>
      <w:szCs w:val="20"/>
    </w:rPr>
  </w:style>
  <w:style w:type="character" w:styleId="FollowedHyperlink">
    <w:name w:val="FollowedHyperlink"/>
    <w:basedOn w:val="DefaultParagraphFont"/>
    <w:uiPriority w:val="99"/>
    <w:semiHidden/>
    <w:unhideWhenUsed/>
    <w:rsid w:val="003F1AB2"/>
    <w:rPr>
      <w:color w:val="96607D" w:themeColor="followedHyperlink"/>
      <w:u w:val="single"/>
    </w:rPr>
  </w:style>
  <w:style w:type="character" w:styleId="UnresolvedMention">
    <w:name w:val="Unresolved Mention"/>
    <w:basedOn w:val="DefaultParagraphFont"/>
    <w:uiPriority w:val="99"/>
    <w:semiHidden/>
    <w:unhideWhenUsed/>
    <w:rsid w:val="003F1AB2"/>
    <w:rPr>
      <w:color w:val="605E5C"/>
      <w:shd w:val="clear" w:color="auto" w:fill="E1DFDD"/>
    </w:rPr>
  </w:style>
  <w:style w:type="paragraph" w:styleId="TableofFigures">
    <w:name w:val="table of figures"/>
    <w:basedOn w:val="Normal"/>
    <w:next w:val="Normal"/>
    <w:uiPriority w:val="99"/>
    <w:unhideWhenUsed/>
    <w:rsid w:val="00FD41E4"/>
    <w:pPr>
      <w:spacing w:after="0"/>
    </w:pPr>
  </w:style>
  <w:style w:type="paragraph" w:customStyle="1" w:styleId="Style1">
    <w:name w:val="Style1"/>
    <w:basedOn w:val="Heading1"/>
    <w:qFormat/>
    <w:rsid w:val="00CD4068"/>
    <w:pPr>
      <w:ind w:left="360" w:hanging="360"/>
    </w:pPr>
    <w:rPr>
      <w:rFonts w:ascii="Calibri" w:hAnsi="Calibri" w:cs="Calibri"/>
      <w:color w:val="auto"/>
      <w:sz w:val="36"/>
    </w:rPr>
  </w:style>
  <w:style w:type="paragraph" w:customStyle="1" w:styleId="Headingcgs">
    <w:name w:val="Heading cgs"/>
    <w:basedOn w:val="ListParagraph"/>
    <w:qFormat/>
    <w:rsid w:val="00CD4068"/>
    <w:pPr>
      <w:numPr>
        <w:numId w:val="25"/>
      </w:numPr>
      <w:spacing w:before="100" w:after="100" w:line="360" w:lineRule="auto"/>
      <w:outlineLvl w:val="0"/>
    </w:pPr>
    <w:rPr>
      <w:rFonts w:ascii="Calibri" w:eastAsia="Calibri" w:hAnsi="Calibri" w:cs="Calibri"/>
      <w:color w:val="000000" w:themeColor="text1"/>
      <w:sz w:val="32"/>
      <w:szCs w:val="32"/>
    </w:rPr>
  </w:style>
  <w:style w:type="paragraph" w:customStyle="1" w:styleId="Style2">
    <w:name w:val="Style2"/>
    <w:basedOn w:val="TOC1"/>
    <w:qFormat/>
    <w:rsid w:val="000C6DC0"/>
    <w:rPr>
      <w:rFonts w:ascii="Calibri" w:hAnsi="Calibri" w:cs="Calibri"/>
      <w:b w:val="0"/>
      <w:i w:val="0"/>
      <w:noProof/>
    </w:rPr>
  </w:style>
  <w:style w:type="paragraph" w:customStyle="1" w:styleId="subcgs">
    <w:name w:val="sub cgs"/>
    <w:basedOn w:val="Heading2"/>
    <w:qFormat/>
    <w:rsid w:val="00CE6F63"/>
    <w:rPr>
      <w:rFonts w:ascii="Calibri" w:eastAsia="Calibri" w:hAnsi="Calibri" w:cs="Calibri"/>
      <w:b/>
      <w:bCs/>
      <w:i/>
      <w:iCs/>
      <w:color w:val="000000" w:themeColor="text1"/>
      <w:sz w:val="28"/>
      <w:szCs w:val="28"/>
    </w:rPr>
  </w:style>
  <w:style w:type="paragraph" w:customStyle="1" w:styleId="captioncgs">
    <w:name w:val="caption cgs"/>
    <w:basedOn w:val="Normal"/>
    <w:next w:val="Caption"/>
    <w:qFormat/>
    <w:rsid w:val="00B90046"/>
    <w:pPr>
      <w:spacing w:after="0" w:line="360" w:lineRule="auto"/>
      <w:contextualSpacing/>
    </w:pPr>
    <w:rPr>
      <w:rFonts w:ascii="Calibri" w:eastAsia="Calibri" w:hAnsi="Calibri" w:cs="Calibri"/>
      <w:i/>
      <w:iCs/>
      <w:sz w:val="24"/>
      <w:szCs w:val="24"/>
    </w:rPr>
  </w:style>
  <w:style w:type="paragraph" w:styleId="Caption">
    <w:name w:val="caption"/>
    <w:basedOn w:val="Normal"/>
    <w:next w:val="Normal"/>
    <w:uiPriority w:val="35"/>
    <w:unhideWhenUsed/>
    <w:qFormat/>
    <w:rsid w:val="00CF2BDF"/>
    <w:pPr>
      <w:spacing w:after="200" w:line="240" w:lineRule="auto"/>
    </w:pPr>
    <w:rPr>
      <w:i/>
      <w:iCs/>
      <w:color w:val="0E2841" w:themeColor="text2"/>
      <w:sz w:val="18"/>
      <w:szCs w:val="18"/>
    </w:rPr>
  </w:style>
  <w:style w:type="paragraph" w:customStyle="1" w:styleId="figurescgs">
    <w:name w:val="figures cgs"/>
    <w:basedOn w:val="Normal"/>
    <w:qFormat/>
    <w:rsid w:val="00FD41E4"/>
    <w:pPr>
      <w:spacing w:line="360" w:lineRule="auto"/>
      <w:contextualSpacing/>
      <w:jc w:val="center"/>
    </w:pPr>
    <w:rPr>
      <w:rFonts w:ascii="Calibri" w:eastAsiaTheme="minorEastAsia" w:hAnsi="Calibri" w:cs="Calibri"/>
      <w:i/>
      <w:iCs/>
      <w:sz w:val="24"/>
      <w:szCs w:val="24"/>
    </w:rPr>
  </w:style>
  <w:style w:type="character" w:styleId="FootnoteReference">
    <w:name w:val="footnote reference"/>
    <w:basedOn w:val="DefaultParagraphFont"/>
    <w:uiPriority w:val="99"/>
    <w:semiHidden/>
    <w:unhideWhenUsed/>
    <w:rsid w:val="0045308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2242350">
      <w:bodyDiv w:val="1"/>
      <w:marLeft w:val="0"/>
      <w:marRight w:val="0"/>
      <w:marTop w:val="0"/>
      <w:marBottom w:val="0"/>
      <w:divBdr>
        <w:top w:val="none" w:sz="0" w:space="0" w:color="auto"/>
        <w:left w:val="none" w:sz="0" w:space="0" w:color="auto"/>
        <w:bottom w:val="none" w:sz="0" w:space="0" w:color="auto"/>
        <w:right w:val="none" w:sz="0" w:space="0" w:color="auto"/>
      </w:divBdr>
      <w:divsChild>
        <w:div w:id="269095624">
          <w:marLeft w:val="360"/>
          <w:marRight w:val="0"/>
          <w:marTop w:val="200"/>
          <w:marBottom w:val="0"/>
          <w:divBdr>
            <w:top w:val="none" w:sz="0" w:space="0" w:color="auto"/>
            <w:left w:val="none" w:sz="0" w:space="0" w:color="auto"/>
            <w:bottom w:val="none" w:sz="0" w:space="0" w:color="auto"/>
            <w:right w:val="none" w:sz="0" w:space="0" w:color="auto"/>
          </w:divBdr>
        </w:div>
        <w:div w:id="205595642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eader" Target="header1.xml"/><Relationship Id="rId21" Type="http://schemas.openxmlformats.org/officeDocument/2006/relationships/image" Target="media/image8.jpg"/><Relationship Id="rId34" Type="http://schemas.openxmlformats.org/officeDocument/2006/relationships/image" Target="media/image21.emf"/><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jpg"/><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emf"/><Relationship Id="rId10" Type="http://schemas.openxmlformats.org/officeDocument/2006/relationships/comments" Target="comments.xml"/><Relationship Id="rId19" Type="http://schemas.openxmlformats.org/officeDocument/2006/relationships/hyperlink" Target="https://doi.org/10.1016/j.scitotenv.2018.07.063" TargetMode="External"/><Relationship Id="rId31" Type="http://schemas.openxmlformats.org/officeDocument/2006/relationships/image" Target="media/image18.jp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emf"/><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emf"/><Relationship Id="rId46" Type="http://schemas.microsoft.com/office/2020/10/relationships/intelligence" Target="intelligence2.xml"/><Relationship Id="rId20" Type="http://schemas.openxmlformats.org/officeDocument/2006/relationships/hyperlink" Target="https://www.dundeecity.gov.uk/sites/default/files/publications/water_environment_and_greenspace_accessible.pdf" TargetMode="External"/><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95180-B3E9-4E92-97EA-181666624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33</Pages>
  <Words>4995</Words>
  <Characters>28477</Characters>
  <Application>Microsoft Office Word</Application>
  <DocSecurity>0</DocSecurity>
  <Lines>237</Lines>
  <Paragraphs>66</Paragraphs>
  <ScaleCrop>false</ScaleCrop>
  <Company/>
  <LinksUpToDate>false</LinksUpToDate>
  <CharactersWithSpaces>33406</CharactersWithSpaces>
  <SharedDoc>false</SharedDoc>
  <HLinks>
    <vt:vector size="18" baseType="variant">
      <vt:variant>
        <vt:i4>6815857</vt:i4>
      </vt:variant>
      <vt:variant>
        <vt:i4>105</vt:i4>
      </vt:variant>
      <vt:variant>
        <vt:i4>0</vt:i4>
      </vt:variant>
      <vt:variant>
        <vt:i4>5</vt:i4>
      </vt:variant>
      <vt:variant>
        <vt:lpwstr>https://www.dundeecity.gov.uk/sites/default/files/publications/water_environment_and_greenspace_accessible.pdf</vt:lpwstr>
      </vt:variant>
      <vt:variant>
        <vt:lpwstr>:~:text=The%20report%20details%20that%20Dundee%20City%20covers%206300,Adding%20private%20gardens%20increases%20this%20figure%20to%2062%25.</vt:lpwstr>
      </vt:variant>
      <vt:variant>
        <vt:i4>4128890</vt:i4>
      </vt:variant>
      <vt:variant>
        <vt:i4>102</vt:i4>
      </vt:variant>
      <vt:variant>
        <vt:i4>0</vt:i4>
      </vt:variant>
      <vt:variant>
        <vt:i4>5</vt:i4>
      </vt:variant>
      <vt:variant>
        <vt:lpwstr>https://doi.org/10.1016/j.scitotenv.2018.07.063</vt:lpwstr>
      </vt:variant>
      <vt:variant>
        <vt:lpwstr/>
      </vt:variant>
      <vt:variant>
        <vt:i4>3014681</vt:i4>
      </vt:variant>
      <vt:variant>
        <vt:i4>0</vt:i4>
      </vt:variant>
      <vt:variant>
        <vt:i4>0</vt:i4>
      </vt:variant>
      <vt:variant>
        <vt:i4>5</vt:i4>
      </vt:variant>
      <vt:variant>
        <vt:lpwstr>mailto:s2650891@ed.ac.uk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Miller | GEOxyz</dc:creator>
  <cp:keywords/>
  <dc:description/>
  <cp:lastModifiedBy>Ava Corry-Roberts</cp:lastModifiedBy>
  <cp:revision>4</cp:revision>
  <dcterms:created xsi:type="dcterms:W3CDTF">2024-11-29T00:15:00Z</dcterms:created>
  <dcterms:modified xsi:type="dcterms:W3CDTF">2024-12-05T15:00:00Z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be1eea8-5130-43dd-9d6f-9ef2b9863d86_Enabled">
    <vt:lpwstr>true</vt:lpwstr>
  </property>
  <property fmtid="{D5CDD505-2E9C-101B-9397-08002B2CF9AE}" pid="3" name="MSIP_Label_bbe1eea8-5130-43dd-9d6f-9ef2b9863d86_SetDate">
    <vt:lpwstr>2024-11-25T15:37:28Z</vt:lpwstr>
  </property>
  <property fmtid="{D5CDD505-2E9C-101B-9397-08002B2CF9AE}" pid="4" name="MSIP_Label_bbe1eea8-5130-43dd-9d6f-9ef2b9863d86_Method">
    <vt:lpwstr>Standard</vt:lpwstr>
  </property>
  <property fmtid="{D5CDD505-2E9C-101B-9397-08002B2CF9AE}" pid="5" name="MSIP_Label_bbe1eea8-5130-43dd-9d6f-9ef2b9863d86_Name">
    <vt:lpwstr>Internal</vt:lpwstr>
  </property>
  <property fmtid="{D5CDD505-2E9C-101B-9397-08002B2CF9AE}" pid="6" name="MSIP_Label_bbe1eea8-5130-43dd-9d6f-9ef2b9863d86_SiteId">
    <vt:lpwstr>580db9c2-c9b5-4666-9ca4-3f389ee311fc</vt:lpwstr>
  </property>
  <property fmtid="{D5CDD505-2E9C-101B-9397-08002B2CF9AE}" pid="7" name="MSIP_Label_bbe1eea8-5130-43dd-9d6f-9ef2b9863d86_ActionId">
    <vt:lpwstr>7b5c79a8-425d-481a-bc58-62471095b3ef</vt:lpwstr>
  </property>
  <property fmtid="{D5CDD505-2E9C-101B-9397-08002B2CF9AE}" pid="8" name="MSIP_Label_bbe1eea8-5130-43dd-9d6f-9ef2b9863d86_ContentBits">
    <vt:lpwstr>0</vt:lpwstr>
  </property>
</Properties>
</file>